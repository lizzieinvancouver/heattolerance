
<file path=[Content_Types].xml><?xml version="1.0" encoding="utf-8"?>
<Types xmlns="http://schemas.openxmlformats.org/package/2006/content-types">
  <Default Extension="xml" ContentType="application/xml"/>
  <Default Extension="tif" ContentType="image/tiff"/>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D8BBE1" w14:textId="4DD35296" w:rsidR="007B162E" w:rsidRDefault="007B162E" w:rsidP="00451042">
      <w:pPr>
        <w:outlineLvl w:val="0"/>
        <w:rPr>
          <w:rFonts w:cstheme="minorHAnsi"/>
          <w:bCs/>
        </w:rPr>
      </w:pPr>
      <w:r w:rsidRPr="00E6288F">
        <w:rPr>
          <w:rFonts w:cstheme="minorHAnsi"/>
          <w:bCs/>
        </w:rPr>
        <w:t xml:space="preserve">Submitted as </w:t>
      </w:r>
      <w:r w:rsidR="00E6288F">
        <w:rPr>
          <w:rFonts w:cstheme="minorHAnsi"/>
          <w:bCs/>
        </w:rPr>
        <w:t>a</w:t>
      </w:r>
      <w:r w:rsidRPr="00E6288F">
        <w:rPr>
          <w:rFonts w:cstheme="minorHAnsi"/>
          <w:bCs/>
        </w:rPr>
        <w:t xml:space="preserve"> Brief Research Report </w:t>
      </w:r>
      <w:r w:rsidR="00E6288F" w:rsidRPr="00E6288F">
        <w:rPr>
          <w:rFonts w:cstheme="minorHAnsi"/>
          <w:bCs/>
        </w:rPr>
        <w:t>to Research Topic: Biogeosciences and Wine: the Management and Environmental Processes that Regulate the Terroir Effect in Space and Time</w:t>
      </w:r>
    </w:p>
    <w:p w14:paraId="0336E079" w14:textId="77777777" w:rsidR="0044015A" w:rsidRPr="00E6288F" w:rsidRDefault="0044015A" w:rsidP="0044015A">
      <w:pPr>
        <w:ind w:right="90"/>
        <w:rPr>
          <w:rFonts w:eastAsia="Times New Roman" w:cstheme="minorHAnsi"/>
          <w:color w:val="222222"/>
          <w:shd w:val="clear" w:color="auto" w:fill="FFFFFF"/>
        </w:rPr>
      </w:pPr>
    </w:p>
    <w:p w14:paraId="4D116F3B" w14:textId="6D563B21" w:rsidR="0044015A" w:rsidRDefault="0044015A" w:rsidP="0044015A">
      <w:pPr>
        <w:ind w:right="90"/>
        <w:rPr>
          <w:rFonts w:eastAsia="Times New Roman" w:cstheme="minorHAnsi"/>
          <w:color w:val="222222"/>
          <w:shd w:val="clear" w:color="auto" w:fill="FFFFFF"/>
        </w:rPr>
      </w:pPr>
      <w:r w:rsidRPr="00E6288F">
        <w:rPr>
          <w:rFonts w:eastAsia="Times New Roman" w:cstheme="minorHAnsi"/>
          <w:color w:val="222222"/>
          <w:shd w:val="clear" w:color="auto" w:fill="FFFFFF"/>
        </w:rPr>
        <w:t xml:space="preserve">Main body text word count: </w:t>
      </w:r>
      <w:r w:rsidR="006D3566">
        <w:rPr>
          <w:rFonts w:eastAsia="Times New Roman" w:cstheme="minorHAnsi"/>
          <w:color w:val="222222"/>
          <w:shd w:val="clear" w:color="auto" w:fill="FFFFFF"/>
        </w:rPr>
        <w:t>XXX</w:t>
      </w:r>
    </w:p>
    <w:p w14:paraId="5D1B4083" w14:textId="6E6923A0" w:rsidR="0044015A" w:rsidRDefault="0044015A"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Figures: 3</w:t>
      </w:r>
    </w:p>
    <w:p w14:paraId="32D98167" w14:textId="4E51DF19" w:rsidR="001125E2" w:rsidRPr="0044015A" w:rsidRDefault="001125E2"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Table: 1</w:t>
      </w:r>
    </w:p>
    <w:p w14:paraId="0396A674" w14:textId="77777777" w:rsidR="00E6288F" w:rsidRDefault="00E6288F" w:rsidP="00451042">
      <w:pPr>
        <w:outlineLvl w:val="0"/>
        <w:rPr>
          <w:rFonts w:cstheme="minorHAnsi"/>
          <w:b/>
          <w:bCs/>
        </w:rPr>
      </w:pPr>
    </w:p>
    <w:p w14:paraId="37AF83B8" w14:textId="26B73E2B" w:rsidR="00195DDA" w:rsidRPr="00B34135" w:rsidRDefault="00C91D42" w:rsidP="00451042">
      <w:pPr>
        <w:outlineLvl w:val="0"/>
        <w:rPr>
          <w:rFonts w:cstheme="minorHAnsi"/>
          <w:b/>
          <w:bCs/>
          <w:sz w:val="28"/>
          <w:szCs w:val="28"/>
        </w:rPr>
      </w:pPr>
      <w:r w:rsidRPr="00B34135">
        <w:rPr>
          <w:rFonts w:cstheme="minorHAnsi"/>
          <w:b/>
          <w:bCs/>
          <w:sz w:val="28"/>
          <w:szCs w:val="28"/>
        </w:rPr>
        <w:t>Exploring grapevine phenology and high temperatures response under controlled conditions</w:t>
      </w:r>
    </w:p>
    <w:p w14:paraId="50E0BF70" w14:textId="77777777" w:rsidR="00C91D42" w:rsidRDefault="00C91D42" w:rsidP="00451042">
      <w:pPr>
        <w:outlineLvl w:val="0"/>
        <w:rPr>
          <w:rFonts w:cstheme="minorHAnsi"/>
        </w:rPr>
      </w:pPr>
    </w:p>
    <w:p w14:paraId="635CF8AB" w14:textId="28E56377" w:rsidR="00195DDA" w:rsidRPr="00EE2C95" w:rsidRDefault="00195DDA" w:rsidP="00451042">
      <w:pPr>
        <w:outlineLvl w:val="0"/>
        <w:rPr>
          <w:rFonts w:cstheme="minorHAnsi"/>
          <w:vertAlign w:val="superscript"/>
        </w:rPr>
      </w:pPr>
      <w:r>
        <w:rPr>
          <w:rFonts w:cstheme="minorHAnsi"/>
        </w:rPr>
        <w:t xml:space="preserve">N. </w:t>
      </w:r>
      <w:r w:rsidR="00313FF1">
        <w:rPr>
          <w:rFonts w:cstheme="minorHAnsi"/>
        </w:rPr>
        <w:t xml:space="preserve">K. </w:t>
      </w:r>
      <w:r>
        <w:rPr>
          <w:rFonts w:cstheme="minorHAnsi"/>
        </w:rPr>
        <w:t>Merrill</w:t>
      </w:r>
      <w:r w:rsidR="0044015A">
        <w:rPr>
          <w:rFonts w:cstheme="minorHAnsi"/>
        </w:rPr>
        <w:t>*</w:t>
      </w:r>
      <w:r w:rsidR="00BD7A42">
        <w:rPr>
          <w:rFonts w:cstheme="minorHAnsi"/>
          <w:vertAlign w:val="superscript"/>
        </w:rPr>
        <w:t>1-3</w:t>
      </w:r>
      <w:r>
        <w:rPr>
          <w:rFonts w:cstheme="minorHAnsi"/>
        </w:rPr>
        <w:t xml:space="preserve">, I. </w:t>
      </w:r>
      <w:r w:rsidR="00B64A49">
        <w:rPr>
          <w:rFonts w:cstheme="minorHAnsi"/>
        </w:rPr>
        <w:t>García de Cortázar-Ata</w:t>
      </w:r>
      <w:r w:rsidR="00536768">
        <w:rPr>
          <w:rFonts w:cstheme="minorHAnsi"/>
        </w:rPr>
        <w:t>u</w:t>
      </w:r>
      <w:r w:rsidR="00B64A49">
        <w:rPr>
          <w:rFonts w:cstheme="minorHAnsi"/>
        </w:rPr>
        <w:t>ri</w:t>
      </w:r>
      <w:r w:rsidR="00BD7A42">
        <w:rPr>
          <w:rFonts w:cstheme="minorHAnsi"/>
          <w:vertAlign w:val="superscript"/>
        </w:rPr>
        <w:t>4</w:t>
      </w:r>
      <w:r w:rsidR="00B64A49">
        <w:rPr>
          <w:rFonts w:cstheme="minorHAnsi"/>
        </w:rPr>
        <w:t>, A. Parker</w:t>
      </w:r>
      <w:r w:rsidR="00BD7A42">
        <w:rPr>
          <w:rFonts w:cstheme="minorHAnsi"/>
          <w:vertAlign w:val="superscript"/>
        </w:rPr>
        <w:t>5</w:t>
      </w:r>
      <w:r w:rsidR="00B64A49">
        <w:rPr>
          <w:rFonts w:cstheme="minorHAnsi"/>
        </w:rPr>
        <w:t>, M. A. Walker</w:t>
      </w:r>
      <w:r w:rsidR="00BD7A42">
        <w:rPr>
          <w:rFonts w:cstheme="minorHAnsi"/>
          <w:vertAlign w:val="superscript"/>
        </w:rPr>
        <w:t>6</w:t>
      </w:r>
      <w:r w:rsidR="00B64A49">
        <w:rPr>
          <w:rFonts w:cstheme="minorHAnsi"/>
        </w:rPr>
        <w:t xml:space="preserve"> &amp; E. M. Wolkovich</w:t>
      </w:r>
      <w:r w:rsidR="00BD7A42">
        <w:rPr>
          <w:rFonts w:cstheme="minorHAnsi"/>
          <w:vertAlign w:val="superscript"/>
        </w:rPr>
        <w:t>1-2,7</w:t>
      </w:r>
    </w:p>
    <w:p w14:paraId="5A0861D0" w14:textId="77777777" w:rsidR="00B64A49" w:rsidRDefault="00B64A49" w:rsidP="00451042">
      <w:pPr>
        <w:outlineLvl w:val="0"/>
        <w:rPr>
          <w:rFonts w:cstheme="minorHAnsi"/>
        </w:rPr>
      </w:pPr>
    </w:p>
    <w:p w14:paraId="43090F94" w14:textId="7E56B3E6" w:rsidR="00B64A49" w:rsidRDefault="00B64A49" w:rsidP="00451042">
      <w:pPr>
        <w:outlineLvl w:val="0"/>
        <w:rPr>
          <w:rFonts w:cstheme="minorHAnsi"/>
        </w:rPr>
      </w:pPr>
      <w:r>
        <w:rPr>
          <w:rFonts w:cstheme="minorHAnsi"/>
        </w:rPr>
        <w:t>A</w:t>
      </w:r>
      <w:r w:rsidR="00A55E14">
        <w:rPr>
          <w:rFonts w:cstheme="minorHAnsi"/>
        </w:rPr>
        <w:t>uthor a</w:t>
      </w:r>
      <w:r>
        <w:rPr>
          <w:rFonts w:cstheme="minorHAnsi"/>
        </w:rPr>
        <w:t xml:space="preserve">ffiliations: </w:t>
      </w:r>
    </w:p>
    <w:p w14:paraId="3CF8FAE0" w14:textId="77777777" w:rsidR="00BD7A42" w:rsidRPr="00537A2E" w:rsidRDefault="00BD7A42" w:rsidP="00BD7A42">
      <w:pPr>
        <w:outlineLvl w:val="0"/>
        <w:rPr>
          <w:rFonts w:cstheme="minorHAnsi"/>
        </w:rPr>
      </w:pPr>
      <w:r>
        <w:rPr>
          <w:rFonts w:cstheme="minorHAnsi"/>
          <w:vertAlign w:val="superscript"/>
        </w:rPr>
        <w:t>1</w:t>
      </w:r>
      <w:r w:rsidRPr="00537A2E">
        <w:rPr>
          <w:rFonts w:cstheme="minorHAnsi"/>
        </w:rPr>
        <w:t xml:space="preserve">Arnold Arboretum of Harvard University, Boston, MA, USA </w:t>
      </w:r>
    </w:p>
    <w:p w14:paraId="36BD45E8" w14:textId="77777777" w:rsidR="00BD7A42" w:rsidRPr="00537A2E" w:rsidRDefault="00BD7A42" w:rsidP="00BD7A42">
      <w:pPr>
        <w:outlineLvl w:val="0"/>
        <w:rPr>
          <w:rFonts w:cstheme="minorHAnsi"/>
        </w:rPr>
      </w:pPr>
      <w:r>
        <w:rPr>
          <w:rFonts w:cstheme="minorHAnsi"/>
          <w:vertAlign w:val="superscript"/>
        </w:rPr>
        <w:t>2</w:t>
      </w:r>
      <w:r w:rsidRPr="00537A2E">
        <w:rPr>
          <w:rFonts w:cstheme="minorHAnsi"/>
        </w:rPr>
        <w:t xml:space="preserve">Organismic &amp; Evolutionary Biology, Harvard University, Cambridge, MA, USA </w:t>
      </w:r>
    </w:p>
    <w:p w14:paraId="40A3EFE8" w14:textId="47A52951" w:rsidR="00537A2E" w:rsidRPr="00BD7A42" w:rsidRDefault="00BD7A42" w:rsidP="00451042">
      <w:pPr>
        <w:outlineLvl w:val="0"/>
        <w:rPr>
          <w:rFonts w:cstheme="minorHAnsi"/>
        </w:rPr>
      </w:pPr>
      <w:r>
        <w:rPr>
          <w:rFonts w:cstheme="minorHAnsi"/>
          <w:vertAlign w:val="superscript"/>
        </w:rPr>
        <w:t>3</w:t>
      </w:r>
      <w:r w:rsidR="0044015A">
        <w:rPr>
          <w:rFonts w:cstheme="minorHAnsi"/>
        </w:rPr>
        <w:t>Department of Geography</w:t>
      </w:r>
      <w:r w:rsidR="00EE2C95">
        <w:rPr>
          <w:rFonts w:cstheme="minorHAnsi"/>
        </w:rPr>
        <w:t>, University of Oregon, Eugene, OR 97403</w:t>
      </w:r>
    </w:p>
    <w:p w14:paraId="1FA01896" w14:textId="469BBD32" w:rsidR="00537A2E" w:rsidRPr="00B91BE9" w:rsidRDefault="00BD7A42" w:rsidP="00537A2E">
      <w:pPr>
        <w:outlineLvl w:val="0"/>
        <w:rPr>
          <w:rFonts w:cstheme="minorHAnsi"/>
          <w:lang w:val="fr-FR"/>
        </w:rPr>
      </w:pPr>
      <w:r w:rsidRPr="00B91BE9">
        <w:rPr>
          <w:rFonts w:cstheme="minorHAnsi"/>
          <w:vertAlign w:val="superscript"/>
          <w:lang w:val="fr-FR"/>
        </w:rPr>
        <w:t>4</w:t>
      </w:r>
      <w:r w:rsidR="00537A2E" w:rsidRPr="00B91BE9">
        <w:rPr>
          <w:rFonts w:cstheme="minorHAnsi"/>
          <w:lang w:val="fr-FR"/>
        </w:rPr>
        <w:t xml:space="preserve">Institut National de la Recherche Agronomique (INRA), US 1116 AGROCLIM, Avignon, France </w:t>
      </w:r>
    </w:p>
    <w:p w14:paraId="5FB60067" w14:textId="4220993D" w:rsidR="00BD7A42" w:rsidRPr="00BE1B73" w:rsidRDefault="00BE1B73" w:rsidP="00537A2E">
      <w:pPr>
        <w:outlineLvl w:val="0"/>
        <w:rPr>
          <w:rFonts w:cstheme="minorHAnsi"/>
        </w:rPr>
      </w:pPr>
      <w:r>
        <w:rPr>
          <w:rFonts w:cstheme="minorHAnsi"/>
          <w:vertAlign w:val="superscript"/>
        </w:rPr>
        <w:t>5</w:t>
      </w:r>
      <w:r w:rsidR="00B17933" w:rsidRPr="00EE2C95">
        <w:rPr>
          <w:rFonts w:cstheme="minorHAnsi"/>
        </w:rPr>
        <w:t xml:space="preserve">Department of Wine, Food and Molecular Biosciences, Faculty of Agriculture and Life Sciences, Lincoln University, PO Box 85084, Lincoln 7647, Christchurch, New Zealand </w:t>
      </w:r>
    </w:p>
    <w:p w14:paraId="643A5611" w14:textId="2F30411B" w:rsidR="00BD7A42" w:rsidRPr="00537A2E" w:rsidRDefault="00BD7A42" w:rsidP="00537A2E">
      <w:pPr>
        <w:outlineLvl w:val="0"/>
        <w:rPr>
          <w:rFonts w:cstheme="minorHAnsi"/>
        </w:rPr>
      </w:pPr>
      <w:r>
        <w:rPr>
          <w:rFonts w:cstheme="minorHAnsi"/>
          <w:vertAlign w:val="superscript"/>
        </w:rPr>
        <w:t>6</w:t>
      </w:r>
      <w:r w:rsidRPr="00BD7A42">
        <w:rPr>
          <w:rFonts w:cstheme="minorHAnsi"/>
        </w:rPr>
        <w:t xml:space="preserve">Department of Viticulture and Enology, University of California, Davis, CA 95616, USA </w:t>
      </w:r>
    </w:p>
    <w:p w14:paraId="6C376AC0" w14:textId="0FA3BA00" w:rsidR="00537A2E" w:rsidRDefault="00BD7A42" w:rsidP="00451042">
      <w:pPr>
        <w:outlineLvl w:val="0"/>
        <w:rPr>
          <w:rFonts w:cstheme="minorHAnsi"/>
        </w:rPr>
      </w:pPr>
      <w:r>
        <w:rPr>
          <w:rFonts w:cstheme="minorHAnsi"/>
          <w:vertAlign w:val="superscript"/>
        </w:rPr>
        <w:t>7</w:t>
      </w:r>
      <w:r w:rsidR="00537A2E" w:rsidRPr="00537A2E">
        <w:rPr>
          <w:rFonts w:cstheme="minorHAnsi"/>
        </w:rPr>
        <w:t>Forest &amp; Conservation Sciences, Faculty of Forestry, University of British Columbia, Vancouver, BC, V6T 1Z4, Canada </w:t>
      </w:r>
    </w:p>
    <w:p w14:paraId="02BE1809" w14:textId="77777777" w:rsidR="00E6288F" w:rsidRPr="00451042" w:rsidRDefault="00E6288F" w:rsidP="00E6288F">
      <w:pPr>
        <w:outlineLvl w:val="0"/>
        <w:rPr>
          <w:rFonts w:cstheme="minorHAnsi"/>
        </w:rPr>
      </w:pPr>
    </w:p>
    <w:p w14:paraId="51ACB336" w14:textId="1198F371" w:rsidR="00E6288F" w:rsidRDefault="00E6288F" w:rsidP="00E6288F">
      <w:pPr>
        <w:outlineLvl w:val="0"/>
        <w:rPr>
          <w:rFonts w:cstheme="minorHAnsi"/>
        </w:rPr>
      </w:pPr>
      <w:r>
        <w:rPr>
          <w:rFonts w:cstheme="minorHAnsi"/>
        </w:rPr>
        <w:t>Correspond</w:t>
      </w:r>
      <w:r w:rsidR="0044015A">
        <w:rPr>
          <w:rFonts w:cstheme="minorHAnsi"/>
        </w:rPr>
        <w:t>ence</w:t>
      </w:r>
      <w:r>
        <w:rPr>
          <w:rFonts w:cstheme="minorHAnsi"/>
        </w:rPr>
        <w:t>: N. K. Merrill (nmerrill@uoregon.edu)</w:t>
      </w:r>
    </w:p>
    <w:p w14:paraId="17233FA2" w14:textId="3E4CF514" w:rsidR="00E6288F" w:rsidRDefault="00E6288F" w:rsidP="00451042">
      <w:pPr>
        <w:outlineLvl w:val="0"/>
        <w:rPr>
          <w:rFonts w:cstheme="minorHAnsi"/>
        </w:rPr>
      </w:pPr>
    </w:p>
    <w:p w14:paraId="5272772B" w14:textId="77777777" w:rsidR="00E6288F" w:rsidRPr="00E6288F" w:rsidRDefault="00E6288F" w:rsidP="00E6288F">
      <w:pPr>
        <w:ind w:right="90"/>
        <w:rPr>
          <w:rFonts w:eastAsia="Times New Roman" w:cstheme="minorHAnsi"/>
          <w:b/>
          <w:color w:val="222222"/>
          <w:shd w:val="clear" w:color="auto" w:fill="FFFFFF"/>
        </w:rPr>
      </w:pPr>
      <w:r w:rsidRPr="00E6288F">
        <w:rPr>
          <w:rFonts w:eastAsia="Times New Roman" w:cstheme="minorHAnsi"/>
          <w:b/>
          <w:color w:val="222222"/>
          <w:shd w:val="clear" w:color="auto" w:fill="FFFFFF"/>
        </w:rPr>
        <w:t>Keywords</w:t>
      </w:r>
    </w:p>
    <w:p w14:paraId="0C527E85" w14:textId="77777777" w:rsidR="00E6288F" w:rsidRPr="00484110" w:rsidRDefault="00E6288F" w:rsidP="00E6288F">
      <w:pPr>
        <w:ind w:right="90"/>
        <w:rPr>
          <w:rFonts w:eastAsia="Times New Roman" w:cstheme="minorHAnsi"/>
          <w:color w:val="222222"/>
          <w:shd w:val="clear" w:color="auto" w:fill="FFFFFF"/>
        </w:rPr>
      </w:pPr>
      <w:r>
        <w:rPr>
          <w:rFonts w:eastAsia="Times New Roman" w:cstheme="minorHAnsi"/>
          <w:color w:val="222222"/>
          <w:shd w:val="clear" w:color="auto" w:fill="FFFFFF"/>
        </w:rPr>
        <w:t>Phenology, climate change, heat stress, flowering, lab conditions, Vitis vinifera subsp. vinifera</w:t>
      </w:r>
    </w:p>
    <w:p w14:paraId="2F8CE1A9" w14:textId="77777777" w:rsidR="00B64A49" w:rsidRDefault="00B64A49" w:rsidP="00696D94">
      <w:pPr>
        <w:outlineLvl w:val="0"/>
        <w:rPr>
          <w:rFonts w:cstheme="minorHAnsi"/>
          <w:b/>
        </w:rPr>
      </w:pPr>
    </w:p>
    <w:p w14:paraId="7A183B57" w14:textId="043E45B8" w:rsidR="00484110" w:rsidRPr="00B34135" w:rsidRDefault="00484110" w:rsidP="00696D94">
      <w:pPr>
        <w:outlineLvl w:val="0"/>
        <w:rPr>
          <w:rFonts w:cstheme="minorHAnsi"/>
          <w:b/>
        </w:rPr>
      </w:pPr>
      <w:r w:rsidRPr="00EE2C95">
        <w:rPr>
          <w:rFonts w:cstheme="minorHAnsi"/>
          <w:b/>
        </w:rPr>
        <w:t>Abstract</w:t>
      </w:r>
    </w:p>
    <w:p w14:paraId="1C87DC57" w14:textId="59745F92" w:rsidR="00484110" w:rsidRPr="000661C8" w:rsidRDefault="00484110" w:rsidP="00E6288F">
      <w:pPr>
        <w:ind w:right="90"/>
        <w:rPr>
          <w:rFonts w:eastAsia="Times New Roman" w:cstheme="minorHAnsi"/>
          <w:shd w:val="clear" w:color="auto" w:fill="FFFFFF"/>
        </w:rPr>
      </w:pPr>
      <w:r w:rsidRPr="00484110">
        <w:rPr>
          <w:rFonts w:eastAsia="Times New Roman" w:cstheme="minorHAnsi"/>
          <w:color w:val="222222"/>
          <w:shd w:val="clear" w:color="auto" w:fill="FFFFFF"/>
        </w:rPr>
        <w:t>Climate change has challenged growers and researchers alike to better understand how warm temperatures may impact winegrape plant development</w:t>
      </w:r>
      <w:r w:rsidR="006A66EC">
        <w:rPr>
          <w:rFonts w:eastAsia="Times New Roman" w:cstheme="minorHAnsi"/>
          <w:color w:val="222222"/>
          <w:shd w:val="clear" w:color="auto" w:fill="FFFFFF"/>
        </w:rPr>
        <w:t xml:space="preserve"> across varieties. Yet multi-variety studies present challenges. Here we review studies of controlled warming on winegrape varieties alongside a new</w:t>
      </w:r>
      <w:r w:rsidRPr="00C6329C">
        <w:rPr>
          <w:rFonts w:eastAsia="Times New Roman" w:cstheme="minorHAnsi"/>
          <w:color w:val="222222"/>
          <w:shd w:val="clear" w:color="auto" w:fill="FFFFFF"/>
        </w:rPr>
        <w:t xml:space="preserve"> </w:t>
      </w:r>
      <w:r w:rsidR="006A66EC">
        <w:rPr>
          <w:rFonts w:eastAsia="Times New Roman" w:cstheme="minorHAnsi"/>
          <w:color w:val="222222"/>
          <w:shd w:val="clear" w:color="auto" w:fill="FFFFFF"/>
        </w:rPr>
        <w:t>study of the</w:t>
      </w:r>
      <w:r w:rsidR="00083FAD" w:rsidRPr="00C6329C">
        <w:rPr>
          <w:rFonts w:eastAsia="Times New Roman" w:cstheme="minorHAnsi"/>
          <w:color w:val="222222"/>
          <w:shd w:val="clear" w:color="auto" w:fill="FFFFFF"/>
        </w:rPr>
        <w:t xml:space="preserve"> </w:t>
      </w:r>
      <w:r w:rsidR="00774DE3" w:rsidRPr="00C6329C">
        <w:rPr>
          <w:rFonts w:eastAsia="Times New Roman" w:cstheme="minorHAnsi"/>
          <w:color w:val="222222"/>
          <w:shd w:val="clear" w:color="auto" w:fill="FFFFFF"/>
        </w:rPr>
        <w:t xml:space="preserve">budburst and flowering </w:t>
      </w:r>
      <w:r w:rsidR="00083FAD" w:rsidRPr="00C6329C">
        <w:rPr>
          <w:rFonts w:eastAsia="Times New Roman" w:cstheme="minorHAnsi"/>
          <w:color w:val="222222"/>
          <w:shd w:val="clear" w:color="auto" w:fill="FFFFFF"/>
        </w:rPr>
        <w:t xml:space="preserve">phenology of 50 varieties of </w:t>
      </w:r>
      <w:r w:rsidR="00083FAD" w:rsidRPr="00C6329C">
        <w:rPr>
          <w:rFonts w:eastAsia="Times New Roman" w:cstheme="minorHAnsi"/>
          <w:i/>
          <w:shd w:val="clear" w:color="auto" w:fill="FFFFFF"/>
        </w:rPr>
        <w:t>Vitis vinifera</w:t>
      </w:r>
      <w:r w:rsidR="00083FAD" w:rsidRPr="00C6329C">
        <w:rPr>
          <w:rFonts w:eastAsia="Times New Roman" w:cstheme="minorHAnsi"/>
          <w:shd w:val="clear" w:color="auto" w:fill="FFFFFF"/>
        </w:rPr>
        <w:t xml:space="preserve"> subsp. </w:t>
      </w:r>
      <w:r w:rsidR="00083FAD" w:rsidRPr="00C6329C">
        <w:rPr>
          <w:rFonts w:eastAsia="Times New Roman" w:cstheme="minorHAnsi"/>
          <w:i/>
          <w:shd w:val="clear" w:color="auto" w:fill="FFFFFF"/>
        </w:rPr>
        <w:t>vinifera</w:t>
      </w:r>
      <w:r w:rsidR="00083FAD" w:rsidRPr="00C6329C">
        <w:rPr>
          <w:rFonts w:eastAsia="Times New Roman" w:cstheme="minorHAnsi"/>
          <w:shd w:val="clear" w:color="auto" w:fill="FFFFFF"/>
        </w:rPr>
        <w:t xml:space="preserve"> in the lab</w:t>
      </w:r>
      <w:r w:rsidR="006A66E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then </w:t>
      </w:r>
      <w:r w:rsidR="00083FAD" w:rsidRPr="00C6329C">
        <w:rPr>
          <w:rFonts w:eastAsia="Times New Roman" w:cstheme="minorHAnsi"/>
          <w:shd w:val="clear" w:color="auto" w:fill="FFFFFF"/>
        </w:rPr>
        <w:t xml:space="preserve">exposed </w:t>
      </w:r>
      <w:r w:rsidR="006A66EC">
        <w:rPr>
          <w:rFonts w:eastAsia="Times New Roman" w:cstheme="minorHAnsi"/>
          <w:shd w:val="clear" w:color="auto" w:fill="FFFFFF"/>
        </w:rPr>
        <w:t>a set of plants to</w:t>
      </w:r>
      <w:r w:rsidR="00083FAD" w:rsidRPr="00C6329C">
        <w:rPr>
          <w:rFonts w:eastAsia="Times New Roman" w:cstheme="minorHAnsi"/>
          <w:shd w:val="clear" w:color="auto" w:fill="FFFFFF"/>
        </w:rPr>
        <w:t xml:space="preserve"> higher temperatures</w:t>
      </w:r>
      <w:r w:rsidR="00774DE3" w:rsidRPr="00C6329C">
        <w:rPr>
          <w:rFonts w:eastAsia="Times New Roman" w:cstheme="minorHAnsi"/>
          <w:shd w:val="clear" w:color="auto" w:fill="FFFFFF"/>
        </w:rPr>
        <w:t xml:space="preserve"> (</w:t>
      </w:r>
      <w:r w:rsidR="007024C6" w:rsidRPr="00C6329C">
        <w:rPr>
          <w:rFonts w:eastAsia="Times New Roman" w:cstheme="minorHAnsi"/>
          <w:shd w:val="clear" w:color="auto" w:fill="FFFFFF"/>
        </w:rPr>
        <w:t xml:space="preserve">20, 26, 30, </w:t>
      </w:r>
      <w:r w:rsidR="00F77700" w:rsidRPr="00C6329C">
        <w:rPr>
          <w:rFonts w:eastAsia="Times New Roman" w:cstheme="minorHAnsi"/>
          <w:shd w:val="clear" w:color="auto" w:fill="FFFFFF"/>
        </w:rPr>
        <w:t>34,</w:t>
      </w:r>
      <w:r w:rsidR="00C6329C">
        <w:rPr>
          <w:rFonts w:eastAsia="Times New Roman" w:cstheme="minorHAnsi"/>
          <w:shd w:val="clear" w:color="auto" w:fill="FFFFFF"/>
        </w:rPr>
        <w:t xml:space="preserve"> </w:t>
      </w:r>
      <w:r w:rsidR="00F77700" w:rsidRPr="00C6329C">
        <w:rPr>
          <w:rFonts w:eastAsia="Times New Roman" w:cstheme="minorHAnsi"/>
          <w:shd w:val="clear" w:color="auto" w:fill="FFFFFF"/>
        </w:rPr>
        <w:t>37</w:t>
      </w:r>
      <w:r w:rsidR="00774DE3" w:rsidRPr="00C6329C">
        <w:rPr>
          <w:rFonts w:ascii="Lucida Grande" w:hAnsi="Lucida Grande" w:cs="Lucida Grande"/>
          <w:b/>
          <w:color w:val="000000"/>
        </w:rPr>
        <w:t>°</w:t>
      </w:r>
      <w:r w:rsidR="00774DE3" w:rsidRPr="00C6329C">
        <w:rPr>
          <w:rFonts w:eastAsia="Times New Roman" w:cstheme="minorHAnsi"/>
          <w:shd w:val="clear" w:color="auto" w:fill="FFFFFF"/>
        </w:rPr>
        <w:t xml:space="preserve">C </w:t>
      </w:r>
      <w:r w:rsidR="007F359C" w:rsidRPr="00C6329C">
        <w:rPr>
          <w:rFonts w:eastAsia="Times New Roman" w:cstheme="minorHAnsi"/>
          <w:shd w:val="clear" w:color="auto" w:fill="FFFFFF"/>
        </w:rPr>
        <w:t>mean temperatures in growth chambers</w:t>
      </w:r>
      <w:r w:rsidR="00774DE3" w:rsidRPr="00C6329C">
        <w:rPr>
          <w:rFonts w:eastAsia="Times New Roman" w:cstheme="minorHAnsi"/>
          <w:shd w:val="clear" w:color="auto" w:fill="FFFFFF"/>
        </w:rPr>
        <w:t>)</w:t>
      </w:r>
      <w:r w:rsidR="00083FAD" w:rsidRPr="00C6329C">
        <w:rPr>
          <w:rFonts w:eastAsia="Times New Roman" w:cstheme="minorHAnsi"/>
          <w:shd w:val="clear" w:color="auto" w:fill="FFFFFF"/>
        </w:rPr>
        <w:t xml:space="preserve"> </w:t>
      </w:r>
      <w:r w:rsidR="007F359C" w:rsidRPr="00C6329C">
        <w:rPr>
          <w:rFonts w:eastAsia="Times New Roman" w:cstheme="minorHAnsi"/>
          <w:shd w:val="clear" w:color="auto" w:fill="FFFFFF"/>
        </w:rPr>
        <w:t>during flowering.</w:t>
      </w:r>
      <w:r w:rsidR="00083FAD" w:rsidRPr="00C6329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We </w:t>
      </w:r>
      <w:r w:rsidR="006A66EC">
        <w:rPr>
          <w:rFonts w:eastAsia="Times New Roman" w:cstheme="minorHAnsi"/>
          <w:shd w:val="clear" w:color="auto" w:fill="FFFFFF"/>
        </w:rPr>
        <w:t xml:space="preserve">found very few studies have examined more than one variety, which may due to challenge of growing diverse varieties together. Indeed, we </w:t>
      </w:r>
      <w:r w:rsidR="00774DE3" w:rsidRPr="00C6329C">
        <w:rPr>
          <w:rFonts w:eastAsia="Times New Roman" w:cstheme="minorHAnsi"/>
          <w:shd w:val="clear" w:color="auto" w:fill="FFFFFF"/>
        </w:rPr>
        <w:t xml:space="preserve">found high variability in flowering success across varieties </w:t>
      </w:r>
      <w:r w:rsidR="00360429" w:rsidRPr="00C6329C">
        <w:rPr>
          <w:rFonts w:eastAsia="Times New Roman" w:cstheme="minorHAnsi"/>
          <w:shd w:val="clear" w:color="auto" w:fill="FFFFFF"/>
        </w:rPr>
        <w:t xml:space="preserve">in the lab </w:t>
      </w:r>
      <w:r w:rsidR="00774DE3" w:rsidRPr="00C6329C">
        <w:rPr>
          <w:rFonts w:eastAsia="Times New Roman" w:cstheme="minorHAnsi"/>
          <w:shd w:val="clear" w:color="auto" w:fill="FFFFFF"/>
        </w:rPr>
        <w:t>(</w:t>
      </w:r>
      <w:r w:rsidR="0087162B" w:rsidRPr="00C6329C">
        <w:rPr>
          <w:rFonts w:eastAsia="Times New Roman" w:cstheme="minorHAnsi"/>
          <w:shd w:val="clear" w:color="auto" w:fill="FFFFFF"/>
        </w:rPr>
        <w:t>28</w:t>
      </w:r>
      <w:r w:rsidR="00774DE3" w:rsidRPr="00C6329C">
        <w:rPr>
          <w:rFonts w:eastAsia="Times New Roman" w:cstheme="minorHAnsi"/>
          <w:shd w:val="clear" w:color="auto" w:fill="FFFFFF"/>
        </w:rPr>
        <w:t xml:space="preserve"> out </w:t>
      </w:r>
      <w:r w:rsidR="0087162B" w:rsidRPr="00C6329C">
        <w:rPr>
          <w:rFonts w:eastAsia="Times New Roman" w:cstheme="minorHAnsi"/>
          <w:shd w:val="clear" w:color="auto" w:fill="FFFFFF"/>
        </w:rPr>
        <w:t>50</w:t>
      </w:r>
      <w:r w:rsidR="00774DE3" w:rsidRPr="00C6329C">
        <w:rPr>
          <w:rFonts w:eastAsia="Times New Roman" w:cstheme="minorHAnsi"/>
          <w:shd w:val="clear" w:color="auto" w:fill="FFFFFF"/>
        </w:rPr>
        <w:t xml:space="preserve"> tot</w:t>
      </w:r>
      <w:r w:rsidR="006A66EC">
        <w:rPr>
          <w:rFonts w:eastAsia="Times New Roman" w:cstheme="minorHAnsi"/>
          <w:shd w:val="clear" w:color="auto" w:fill="FFFFFF"/>
        </w:rPr>
        <w:t xml:space="preserve">al varieties had no flowering), which </w:t>
      </w:r>
      <w:r w:rsidR="000661C8">
        <w:rPr>
          <w:rFonts w:eastAsia="Times New Roman" w:cstheme="minorHAnsi"/>
          <w:shd w:val="clear" w:color="auto" w:fill="FFFFFF"/>
        </w:rPr>
        <w:t xml:space="preserve">made it impossible to study variety-specific response to temperature. Across </w:t>
      </w:r>
      <w:r w:rsidR="00A73873">
        <w:rPr>
          <w:rFonts w:eastAsia="Times New Roman" w:cstheme="minorHAnsi"/>
          <w:shd w:val="clear" w:color="auto" w:fill="FFFFFF"/>
        </w:rPr>
        <w:t>varieties</w:t>
      </w:r>
      <w:r w:rsidR="000661C8">
        <w:rPr>
          <w:rFonts w:eastAsia="Times New Roman" w:cstheme="minorHAnsi"/>
          <w:shd w:val="clear" w:color="auto" w:fill="FFFFFF"/>
        </w:rPr>
        <w:t xml:space="preserve">, however, we found results in line with the our literature review: </w:t>
      </w:r>
      <w:r w:rsidR="00C6329C">
        <w:rPr>
          <w:rFonts w:eastAsia="Times New Roman" w:cstheme="minorHAnsi"/>
          <w:shd w:val="clear" w:color="auto" w:fill="FFFFFF"/>
        </w:rPr>
        <w:t xml:space="preserve">higher temperatures </w:t>
      </w:r>
      <w:r w:rsidRPr="00C6329C">
        <w:rPr>
          <w:rFonts w:eastAsia="Times New Roman" w:cstheme="minorHAnsi"/>
          <w:shd w:val="clear" w:color="auto" w:fill="FFFFFF"/>
        </w:rPr>
        <w:t xml:space="preserve">did not have a significant effect on </w:t>
      </w:r>
      <w:r w:rsidR="00C6329C">
        <w:rPr>
          <w:rFonts w:eastAsia="Times New Roman" w:cstheme="minorHAnsi"/>
          <w:shd w:val="clear" w:color="auto" w:fill="FFFFFF"/>
        </w:rPr>
        <w:t xml:space="preserve">the </w:t>
      </w:r>
      <w:r w:rsidR="008579A4">
        <w:rPr>
          <w:rFonts w:eastAsia="Times New Roman" w:cstheme="minorHAnsi"/>
          <w:shd w:val="clear" w:color="auto" w:fill="FFFFFF"/>
        </w:rPr>
        <w:t>rate at</w:t>
      </w:r>
      <w:r w:rsidR="00C6329C">
        <w:rPr>
          <w:rFonts w:eastAsia="Times New Roman" w:cstheme="minorHAnsi"/>
          <w:shd w:val="clear" w:color="auto" w:fill="FFFFFF"/>
        </w:rPr>
        <w:t xml:space="preserve"> which vines </w:t>
      </w:r>
      <w:r w:rsidRPr="00C6329C">
        <w:rPr>
          <w:rFonts w:eastAsia="Times New Roman" w:cstheme="minorHAnsi"/>
          <w:shd w:val="clear" w:color="auto" w:fill="FFFFFF"/>
        </w:rPr>
        <w:t>progressed through the flowering stage</w:t>
      </w:r>
      <w:r w:rsidR="006A66EC">
        <w:rPr>
          <w:rFonts w:eastAsia="Times New Roman" w:cstheme="minorHAnsi"/>
          <w:color w:val="222222"/>
          <w:shd w:val="clear" w:color="auto" w:fill="FFFFFF"/>
        </w:rPr>
        <w:t xml:space="preserve">, but higher temperatures did correlate with flower abortion. </w:t>
      </w:r>
      <w:r w:rsidRPr="00C6329C">
        <w:rPr>
          <w:rFonts w:eastAsia="Times New Roman" w:cstheme="minorHAnsi"/>
          <w:color w:val="222222"/>
          <w:shd w:val="clear" w:color="auto" w:fill="FFFFFF"/>
        </w:rPr>
        <w:t xml:space="preserve">These results suggest a potential decrease in winegrape yields in a </w:t>
      </w:r>
      <w:r w:rsidRPr="00C6329C">
        <w:rPr>
          <w:rFonts w:eastAsia="Times New Roman" w:cstheme="minorHAnsi"/>
          <w:color w:val="222222"/>
          <w:shd w:val="clear" w:color="auto" w:fill="FFFFFF"/>
        </w:rPr>
        <w:lastRenderedPageBreak/>
        <w:t>warmer climate due to flower abortion</w:t>
      </w:r>
      <w:r w:rsidR="000661C8">
        <w:rPr>
          <w:rFonts w:eastAsia="Times New Roman" w:cstheme="minorHAnsi"/>
          <w:color w:val="222222"/>
          <w:shd w:val="clear" w:color="auto" w:fill="FFFFFF"/>
        </w:rPr>
        <w:t>, but also highlight the challenges of understanding heat responses across many varieties</w:t>
      </w:r>
      <w:r w:rsidRPr="00C6329C">
        <w:rPr>
          <w:rFonts w:eastAsia="Times New Roman" w:cstheme="minorHAnsi"/>
          <w:color w:val="222222"/>
          <w:shd w:val="clear" w:color="auto" w:fill="FFFFFF"/>
        </w:rPr>
        <w:t xml:space="preserve">. </w:t>
      </w:r>
      <w:r w:rsidRPr="00EE2C95">
        <w:rPr>
          <w:rFonts w:eastAsia="Times New Roman" w:cs="Arial"/>
          <w:color w:val="222222"/>
          <w:shd w:val="clear" w:color="auto" w:fill="FFFFFF"/>
        </w:rPr>
        <w:br w:type="page"/>
      </w:r>
    </w:p>
    <w:p w14:paraId="7C77F346" w14:textId="0EE4C9A3" w:rsidR="00696D94" w:rsidRPr="00EE2C95" w:rsidRDefault="00696D94" w:rsidP="00696D94">
      <w:pPr>
        <w:outlineLvl w:val="0"/>
        <w:rPr>
          <w:rFonts w:ascii="Calibri" w:hAnsi="Calibri"/>
          <w:b/>
        </w:rPr>
      </w:pPr>
      <w:r w:rsidRPr="00EE2C95">
        <w:rPr>
          <w:rFonts w:ascii="Calibri" w:hAnsi="Calibri"/>
          <w:b/>
        </w:rPr>
        <w:lastRenderedPageBreak/>
        <w:t>Introduction</w:t>
      </w:r>
    </w:p>
    <w:p w14:paraId="20BCB32D" w14:textId="77777777" w:rsidR="00696D94" w:rsidRDefault="00696D94" w:rsidP="00696D94">
      <w:pPr>
        <w:rPr>
          <w:rFonts w:ascii="Calibri" w:hAnsi="Calibri"/>
        </w:rPr>
      </w:pPr>
    </w:p>
    <w:p w14:paraId="02328ACF" w14:textId="3B3E18DF" w:rsidR="00696D94" w:rsidRDefault="00696D94" w:rsidP="00696D94">
      <w:pPr>
        <w:rPr>
          <w:rFonts w:ascii="Calibri" w:hAnsi="Calibri"/>
        </w:rPr>
      </w:pPr>
      <w:r>
        <w:rPr>
          <w:rFonts w:ascii="Calibri" w:hAnsi="Calibri"/>
        </w:rPr>
        <w:t>As the climate changes, the viticulture industry need</w:t>
      </w:r>
      <w:r w:rsidR="008B00AD">
        <w:rPr>
          <w:rFonts w:ascii="Calibri" w:hAnsi="Calibri"/>
        </w:rPr>
        <w:t>s</w:t>
      </w:r>
      <w:r>
        <w:rPr>
          <w:rFonts w:ascii="Calibri" w:hAnsi="Calibri"/>
        </w:rPr>
        <w:t xml:space="preserve"> </w:t>
      </w:r>
      <w:r w:rsidR="008106CD">
        <w:rPr>
          <w:rFonts w:ascii="Calibri" w:hAnsi="Calibri"/>
        </w:rPr>
        <w:t xml:space="preserve">to </w:t>
      </w:r>
      <w:r>
        <w:rPr>
          <w:rFonts w:ascii="Calibri" w:hAnsi="Calibri"/>
        </w:rPr>
        <w:t>adapt</w:t>
      </w:r>
      <w:r w:rsidR="008B00AD">
        <w:rPr>
          <w:rFonts w:ascii="Calibri" w:hAnsi="Calibri"/>
        </w:rPr>
        <w:t xml:space="preserve"> to shifting terroir</w:t>
      </w:r>
      <w:r w:rsidR="00C65815">
        <w:rPr>
          <w:rFonts w:ascii="Calibri" w:hAnsi="Calibri"/>
        </w:rPr>
        <w:t>. Terroir—the critical link between the flavor and style of a wine and the characteristics of the environment in which it is grown—is shaped strongly by climate, and the matching of climates to varieties</w:t>
      </w:r>
      <w:r w:rsidR="00ED3C7D">
        <w:rPr>
          <w:rFonts w:ascii="Calibri" w:hAnsi="Calibri"/>
        </w:rPr>
        <w:t xml:space="preserve"> </w:t>
      </w:r>
      <w:r w:rsidR="00ED3C7D">
        <w:rPr>
          <w:rFonts w:ascii="Calibri" w:hAnsi="Calibri"/>
        </w:rPr>
        <w:fldChar w:fldCharType="begin"/>
      </w:r>
      <w:r w:rsidR="00951FDA">
        <w:rPr>
          <w:rFonts w:ascii="Calibri" w:hAnsi="Calibri"/>
        </w:rPr>
        <w:instrText xml:space="preserve"> ADDIN ZOTERO_ITEM CSL_CITATION {"citationID":"kbs8gEia","properties":{"formattedCitation":"(Van Leeuwen et al., 2019)","plainCitation":"(Van Leeuwen et al., 2019)","noteIndex":0},"citationItems":[{"id":190,"uris":["http://zotero.org/users/local/5fXO9JKQ/items/ASANEZCX"],"uri":["http://zotero.org/users/local/5fXO9JKQ/items/ASANEZCX"],"itemData":{"id":190,"type":"article-journal","title":"An Update on the Impact of Climate Change in Viticulture and Potential Adaptations","container-title":"Agronomy","page":"514","volume":"9","issue":"9","source":"DOI.org (Crossref)","abstract":"Climate change will impose increasingly warm and dry conditions on vineyards. Wine quality and yield are strongly inﬂuenced by climatic conditions and depend on complex interactions between temperatures, water availability, plant material, and viticultural techniques. In established winegrowing regions, growers have optimized yield and quality by choosing plant material and viticultural techniques according to local climatic conditions, but as the climate changes, these will need to be adjusted. Adaptations to higher temperatures include changing plant material (e.g., rootstocks, cultivars and clones) and modifying viticultural techniques (e.g., changing trunk height, leaf area to fruit weight ratio, timing of pruning) such that harvest dates are maintained in the optimal period at the end of September or early October in the Northern Hemisphere. Vineyards can be made more resilient to drought by planting drought resistant plant material, modifying training systems (e.g., goblet bush vines, or trellised vineyards at wider row spacing), or selecting soils with greater soil water holding capacity. While most vineyards in Europe are currently dry-farmed, irrigation may also be an option to grow sustainable yields under increasingly dry conditions but consideration must be given to associated impacts on water resources and the environment.","DOI":"10.3390/agronomy9090514","ISSN":"2073-4395","journalAbbreviation":"Agronomy","language":"en","author":[{"family":"Van Leeuwen","given":"Cornelis"},{"family":"Destrac-Irvine","given":"Agnès"},{"family":"Dubernet","given":"Matthieu"},{"family":"Duchêne","given":"Eric"},{"family":"Gowdy","given":"Mark"},{"family":"Marguerit","given":"Elisa"},{"family":"Pieri","given":"Philippe"},{"family":"Parker","given":"Amber"},{"family":"Rességuier","given":"Laure","non-dropping-particle":"de"},{"family":"Ollat","given":"Nathalie"}],"issued":{"date-parts":[["2019",9,5]]}}}],"schema":"https://github.com/citation-style-language/schema/raw/master/csl-citation.json"} </w:instrText>
      </w:r>
      <w:r w:rsidR="00ED3C7D">
        <w:rPr>
          <w:rFonts w:ascii="Calibri" w:hAnsi="Calibri"/>
        </w:rPr>
        <w:fldChar w:fldCharType="separate"/>
      </w:r>
      <w:r w:rsidR="00951FDA" w:rsidRPr="00951FDA">
        <w:rPr>
          <w:rFonts w:ascii="Calibri" w:hAnsi="Calibri" w:cs="Calibri"/>
        </w:rPr>
        <w:t>(Van Leeuwen et al., 2019)</w:t>
      </w:r>
      <w:r w:rsidR="00ED3C7D">
        <w:rPr>
          <w:rFonts w:ascii="Calibri" w:hAnsi="Calibri"/>
        </w:rPr>
        <w:fldChar w:fldCharType="end"/>
      </w:r>
      <w:r w:rsidR="00AA6AAD">
        <w:rPr>
          <w:rFonts w:ascii="Calibri" w:hAnsi="Calibri"/>
        </w:rPr>
        <w:t xml:space="preserve">. Thus, as climate change continues to raise </w:t>
      </w:r>
      <w:r>
        <w:rPr>
          <w:rFonts w:ascii="Calibri" w:hAnsi="Calibri"/>
        </w:rPr>
        <w:t xml:space="preserve">temperatures </w:t>
      </w:r>
      <w:r w:rsidR="00AA6AAD">
        <w:rPr>
          <w:rFonts w:ascii="Calibri" w:hAnsi="Calibri"/>
        </w:rPr>
        <w:t xml:space="preserve">in </w:t>
      </w:r>
      <w:r>
        <w:rPr>
          <w:rFonts w:ascii="Calibri" w:hAnsi="Calibri"/>
        </w:rPr>
        <w:t>winegro</w:t>
      </w:r>
      <w:r w:rsidR="00AA6AAD">
        <w:rPr>
          <w:rFonts w:ascii="Calibri" w:hAnsi="Calibri"/>
        </w:rPr>
        <w:t>wing regions across the world, the</w:t>
      </w:r>
      <w:r>
        <w:rPr>
          <w:rFonts w:ascii="Calibri" w:hAnsi="Calibri"/>
        </w:rPr>
        <w:t xml:space="preserve"> viticulture industry</w:t>
      </w:r>
      <w:r w:rsidR="00AA6AAD">
        <w:rPr>
          <w:rFonts w:ascii="Calibri" w:hAnsi="Calibri"/>
        </w:rPr>
        <w:t xml:space="preserve"> will be continually challenged to adapt to new terroirs</w:t>
      </w:r>
      <w:r w:rsidR="00885F27">
        <w:rPr>
          <w:rFonts w:ascii="Calibri" w:hAnsi="Calibri"/>
        </w:rPr>
        <w:t xml:space="preserve"> over future decades</w:t>
      </w:r>
      <w:r w:rsidR="007B1DE0">
        <w:rPr>
          <w:rFonts w:ascii="Calibri" w:hAnsi="Calibri"/>
        </w:rPr>
        <w:t xml:space="preserve">. </w:t>
      </w:r>
      <w:r w:rsidR="00AA6AAD">
        <w:rPr>
          <w:rFonts w:ascii="Calibri" w:hAnsi="Calibri"/>
        </w:rPr>
        <w:t>Already, the</w:t>
      </w:r>
      <w:r>
        <w:rPr>
          <w:rFonts w:ascii="Calibri" w:hAnsi="Calibri"/>
        </w:rPr>
        <w:t xml:space="preserve"> industry </w:t>
      </w:r>
      <w:r w:rsidR="008B00AD">
        <w:rPr>
          <w:rFonts w:ascii="Calibri" w:hAnsi="Calibri"/>
        </w:rPr>
        <w:t xml:space="preserve">has </w:t>
      </w:r>
      <w:r>
        <w:rPr>
          <w:rFonts w:ascii="Calibri" w:hAnsi="Calibri"/>
        </w:rPr>
        <w:t>shift</w:t>
      </w:r>
      <w:r w:rsidR="008B00AD">
        <w:rPr>
          <w:rFonts w:ascii="Calibri" w:hAnsi="Calibri"/>
        </w:rPr>
        <w:t>ed</w:t>
      </w:r>
      <w:r>
        <w:rPr>
          <w:rFonts w:ascii="Calibri" w:hAnsi="Calibri"/>
        </w:rPr>
        <w:t xml:space="preserve"> growing areas towards the poles and higher elevations to maintain ideal growing temperatures for winegrapes</w:t>
      </w:r>
      <w:r w:rsidR="005853C6">
        <w:rPr>
          <w:rFonts w:ascii="Calibri" w:hAnsi="Calibri"/>
        </w:rPr>
        <w:t xml:space="preserve">. This trend </w:t>
      </w:r>
      <w:r w:rsidR="008B00AD">
        <w:rPr>
          <w:rFonts w:ascii="Calibri" w:hAnsi="Calibri"/>
        </w:rPr>
        <w:t>is predicted to continue</w:t>
      </w:r>
      <w:r>
        <w:rPr>
          <w:rFonts w:ascii="Calibri" w:hAnsi="Calibri"/>
        </w:rPr>
        <w:t xml:space="preserve"> </w:t>
      </w:r>
      <w:r w:rsidR="00BB6CF5">
        <w:rPr>
          <w:rFonts w:ascii="Calibri" w:hAnsi="Calibri"/>
        </w:rPr>
        <w:fldChar w:fldCharType="begin"/>
      </w:r>
      <w:r w:rsidR="00C64D52">
        <w:rPr>
          <w:rFonts w:ascii="Calibri" w:hAnsi="Calibri"/>
        </w:rPr>
        <w:instrText xml:space="preserve"> ADDIN ZOTERO_ITEM CSL_CITATION {"citationID":"UUbJ1HXG","properties":{"formattedCitation":"(Schultz and Jones, 2010; Hannah et al., 2013)","plainCitation":"(Schultz and Jones, 2010; Hannah et al., 2013)","noteIndex":0},"citationItems":[{"id":170,"uris":["http://zotero.org/users/local/5fXO9JKQ/items/LDXM9AXG"],"uri":["http://zotero.org/users/local/5fXO9JKQ/items/LDXM9AXG"],"itemData":{"id":170,"type":"article-journal","title":"Climate Induced Historic and Future Changes in Viticulture","container-title":"Journal of Wine Research","page":"137-145","volume":"21","issue":"2-3","abstract":"Grapes are an extremely climate sensitive crop and vines have been cultivated for several thousand years. Over time many grape growing regions have been established, whose specific climatic conditions matched the capacity of certain varieties to produce wines of distinctive character. Through warm and cool periods of the past, climatic boundaries for successful grape growing were traditionally located between the latitudes 30 and 50°N and 30 and 40°S, or encompassing the 12° to 22°C isotherms for the growing season (April–October, October–April). Climate change in the future will likely cause these boundaries to move north and south, respectively. Concomitantly, varietal suitability will be affected and a disruption of historically grown combinations (and identifications) of certain varieties with certain wine regions is likely. The projected rise in temperature will also alter grape composition and the wine styles produced and, along with predicted changes in precipitation amounts and seasonal timing, will challenge grape growing and wine making in the future.","DOI":"10.1080/09571264.2010.530098","ISSN":"0957-1264","author":[{"family":"Schultz","given":"Hans R."},{"family":"Jones","given":"Gregory V."}],"issued":{"date-parts":[["2010"]]}}},{"id":147,"uris":["http://zotero.org/users/local/5fXO9JKQ/items/ZYTT9JH4"],"uri":["http://zotero.org/users/local/5fXO9JKQ/items/ZYTT9JH4"],"itemData":{"id":147,"type":"article-journal","title":"Climate change, wine, and conservation","container-title":"Proceedings of the National Academy of Sciences","page":"6907-6912","volume":"110","issue":"17","abstract":"Climate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effects.","DOI":"10.1073/pnas.1210127110","author":[{"family":"Hannah","given":"Lee"},{"family":"Roehrdanz","given":"Patrick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BB6CF5">
        <w:rPr>
          <w:rFonts w:ascii="Calibri" w:hAnsi="Calibri"/>
        </w:rPr>
        <w:fldChar w:fldCharType="separate"/>
      </w:r>
      <w:r w:rsidR="00C64D52" w:rsidRPr="00C64D52">
        <w:rPr>
          <w:rFonts w:ascii="Calibri" w:hAnsi="Calibri" w:cs="Calibri"/>
        </w:rPr>
        <w:t>(Schultz and Jones, 2010; Hannah et al., 2013)</w:t>
      </w:r>
      <w:r w:rsidR="00BB6CF5">
        <w:rPr>
          <w:rFonts w:ascii="Calibri" w:hAnsi="Calibri"/>
        </w:rPr>
        <w:fldChar w:fldCharType="end"/>
      </w:r>
      <w:r w:rsidR="00C64D52">
        <w:rPr>
          <w:rFonts w:ascii="Calibri" w:hAnsi="Calibri"/>
        </w:rPr>
        <w:t>,</w:t>
      </w:r>
      <w:r w:rsidR="008106CD">
        <w:rPr>
          <w:rFonts w:ascii="Calibri" w:hAnsi="Calibri"/>
        </w:rPr>
        <w:t xml:space="preserve"> raising concerns </w:t>
      </w:r>
      <w:r>
        <w:rPr>
          <w:rFonts w:ascii="Calibri" w:hAnsi="Calibri"/>
        </w:rPr>
        <w:t xml:space="preserve">that vineyards could move to land that is currently conserved </w:t>
      </w:r>
      <w:r w:rsidR="008106CD">
        <w:rPr>
          <w:rFonts w:ascii="Calibri" w:hAnsi="Calibri"/>
        </w:rPr>
        <w:t xml:space="preserve">for biodiversity and ecosystem services </w:t>
      </w:r>
      <w:r w:rsidR="00C64D52">
        <w:rPr>
          <w:rFonts w:ascii="Calibri" w:hAnsi="Calibri"/>
        </w:rPr>
        <w:fldChar w:fldCharType="begin"/>
      </w:r>
      <w:r w:rsidR="00C64D52">
        <w:rPr>
          <w:rFonts w:ascii="Calibri" w:hAnsi="Calibri"/>
        </w:rPr>
        <w:instrText xml:space="preserve"> ADDIN ZOTERO_ITEM CSL_CITATION {"citationID":"sbDV6loH","properties":{"formattedCitation":"(Hannah et al., 2013)","plainCitation":"(Hannah et al., 2013)","noteIndex":0},"citationItems":[{"id":147,"uris":["http://zotero.org/users/local/5fXO9JKQ/items/ZYTT9JH4"],"uri":["http://zotero.org/users/local/5fXO9JKQ/items/ZYTT9JH4"],"itemData":{"id":147,"type":"article-journal","title":"Climate change, wine, and conservation","container-title":"Proceedings of the National Academy of Sciences","page":"6907-6912","volume":"110","issue":"17","abstract":"Climate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effects.","DOI":"10.1073/pnas.1210127110","author":[{"family":"Hannah","given":"Lee"},{"family":"Roehrdanz","given":"Patrick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C64D52">
        <w:rPr>
          <w:rFonts w:ascii="Calibri" w:hAnsi="Calibri"/>
        </w:rPr>
        <w:fldChar w:fldCharType="separate"/>
      </w:r>
      <w:r w:rsidR="00C64D52" w:rsidRPr="00C64D52">
        <w:rPr>
          <w:rFonts w:ascii="Calibri" w:hAnsi="Calibri" w:cs="Calibri"/>
        </w:rPr>
        <w:t>(Hannah et al., 2013)</w:t>
      </w:r>
      <w:r w:rsidR="00C64D52">
        <w:rPr>
          <w:rFonts w:ascii="Calibri" w:hAnsi="Calibri"/>
        </w:rPr>
        <w:fldChar w:fldCharType="end"/>
      </w:r>
      <w:r>
        <w:rPr>
          <w:rFonts w:ascii="Calibri" w:hAnsi="Calibri"/>
        </w:rPr>
        <w:t xml:space="preserve">.  </w:t>
      </w:r>
    </w:p>
    <w:p w14:paraId="6803E949" w14:textId="77777777" w:rsidR="00696D94" w:rsidRDefault="00696D94" w:rsidP="00696D94">
      <w:pPr>
        <w:rPr>
          <w:rFonts w:ascii="Calibri" w:hAnsi="Calibri"/>
        </w:rPr>
      </w:pPr>
    </w:p>
    <w:p w14:paraId="7919774D" w14:textId="7002D1B4" w:rsidR="00696D94" w:rsidRDefault="00696D94" w:rsidP="00696D94">
      <w:pPr>
        <w:rPr>
          <w:rFonts w:ascii="Calibri" w:hAnsi="Calibri"/>
          <w:noProof/>
        </w:rPr>
      </w:pPr>
      <w:r>
        <w:rPr>
          <w:rFonts w:ascii="Calibri" w:hAnsi="Calibri"/>
        </w:rPr>
        <w:t xml:space="preserve">Alternatively, vineyards could take advantage of the </w:t>
      </w:r>
      <w:r w:rsidR="008B00AD">
        <w:rPr>
          <w:rFonts w:ascii="Calibri" w:hAnsi="Calibri"/>
        </w:rPr>
        <w:t xml:space="preserve">high </w:t>
      </w:r>
      <w:r>
        <w:rPr>
          <w:rFonts w:ascii="Calibri" w:hAnsi="Calibri"/>
        </w:rPr>
        <w:t>gen</w:t>
      </w:r>
      <w:r w:rsidR="008B00AD">
        <w:rPr>
          <w:rFonts w:ascii="Calibri" w:hAnsi="Calibri"/>
        </w:rPr>
        <w:t xml:space="preserve">o- and phenotypic </w:t>
      </w:r>
      <w:r w:rsidR="008106CD">
        <w:rPr>
          <w:rFonts w:ascii="Calibri" w:hAnsi="Calibri"/>
        </w:rPr>
        <w:t xml:space="preserve">diversity </w:t>
      </w:r>
      <w:r>
        <w:rPr>
          <w:rFonts w:ascii="Calibri" w:hAnsi="Calibri"/>
        </w:rPr>
        <w:t xml:space="preserve">that already exists by planting varieties better suited to the new climate </w:t>
      </w:r>
      <w:r w:rsidR="00C64D52">
        <w:rPr>
          <w:rFonts w:ascii="Calibri" w:hAnsi="Calibri"/>
        </w:rPr>
        <w:fldChar w:fldCharType="begin"/>
      </w:r>
      <w:r w:rsidR="00C64D52">
        <w:rPr>
          <w:rFonts w:ascii="Calibri" w:hAnsi="Calibri"/>
        </w:rPr>
        <w:instrText xml:space="preserve"> ADDIN ZOTERO_ITEM CSL_CITATION {"citationID":"CMX8Iqu3","properties":{"formattedCitation":"(Ollat et al., 2015, 2016; Wolkovich et al., 2017)","plainCitation":"(Ollat et al., 2015, 2016; Wolkovich et al., 2017)","noteIndex":0},"citationItems":[{"id":160,"uris":["http://zotero.org/users/local/5fXO9JKQ/items/3FAMG9YY"],"uri":["http://zotero.org/users/local/5fXO9JKQ/items/3FAMG9YY"],"itemData":{"id":160,"type":"article-journal","title":"Adaptation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local/5fXO9JKQ/items/CMLMN65T"],"uri":["http://zotero.org/users/local/5fXO9JKQ/items/CMLMN65T"],"itemData":{"id":161,"type":"article-journal","title":"Climate Change Impacts and Adaptations: New Challenges for the Wine Industry","author":[{"family":"Ollat","given":"Nathalie"},{"family":"Touzard","given":"Jean-Marc"},{"family":"Leeuwen","given":"Cornelis","non-dropping-particle":"van"}],"issued":{"date-parts":[["2016"]]}}},{"id":173,"uris":["http://zotero.org/users/local/5fXO9JKQ/items/Z98SL4PH"],"uri":["http://zotero.org/users/local/5fXO9JKQ/items/Z98SL4PH"],"itemData":{"id":173,"type":"article","title":"Phenological diversity provides opportunities for climate change adaptation in winegrapes","abstract":"Climate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C64D52" w:rsidRPr="00C64D52">
        <w:rPr>
          <w:rFonts w:ascii="Calibri" w:hAnsi="Calibri" w:cs="Calibri"/>
        </w:rPr>
        <w:t>(Ollat et al., 2015, 2016; Wolkovich et al., 2017)</w:t>
      </w:r>
      <w:r w:rsidR="00C64D52">
        <w:rPr>
          <w:rFonts w:ascii="Calibri" w:hAnsi="Calibri"/>
        </w:rPr>
        <w:fldChar w:fldCharType="end"/>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 </w:instrText>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EN.CITE.DATA </w:instrText>
      </w:r>
      <w:r w:rsidR="00037FB1">
        <w:rPr>
          <w:rFonts w:ascii="Calibri" w:hAnsi="Calibri"/>
        </w:rPr>
      </w:r>
      <w:r w:rsidR="00037FB1">
        <w:rPr>
          <w:rFonts w:ascii="Calibri" w:hAnsi="Calibri"/>
        </w:rPr>
        <w:fldChar w:fldCharType="end"/>
      </w:r>
      <w:r w:rsidR="00037FB1">
        <w:rPr>
          <w:rFonts w:ascii="Calibri" w:hAnsi="Calibri"/>
        </w:rPr>
      </w:r>
      <w:r w:rsidR="00037FB1">
        <w:rPr>
          <w:rFonts w:ascii="Calibri" w:hAnsi="Calibri"/>
        </w:rPr>
        <w:fldChar w:fldCharType="end"/>
      </w:r>
      <w:r w:rsidR="00793122">
        <w:rPr>
          <w:rFonts w:ascii="Calibri" w:hAnsi="Calibri"/>
        </w:rPr>
        <w:t xml:space="preserve"> or breeding new varieties</w:t>
      </w:r>
      <w:r w:rsidR="005853C6">
        <w:rPr>
          <w:rFonts w:ascii="Calibri" w:hAnsi="Calibri"/>
        </w:rPr>
        <w:t xml:space="preserve"> </w:t>
      </w:r>
      <w:r w:rsidR="00C64D52">
        <w:rPr>
          <w:rFonts w:ascii="Calibri" w:hAnsi="Calibri"/>
        </w:rPr>
        <w:fldChar w:fldCharType="begin"/>
      </w:r>
      <w:r w:rsidR="00C64D52">
        <w:rPr>
          <w:rFonts w:ascii="Calibri" w:hAnsi="Calibri"/>
        </w:rPr>
        <w:instrText xml:space="preserve"> ADDIN ZOTERO_ITEM CSL_CITATION {"citationID":"4n9JYQVd","properties":{"formattedCitation":"(Myles, 2013; Duch\\uc0\\u234{}ne, 2016)","plainCitation":"(Myles, 2013; Duchêne, 2016)","noteIndex":0},"citationItems":[{"id":159,"uris":["http://zotero.org/users/local/5fXO9JKQ/items/EPJLDNR8"],"uri":["http://zotero.org/users/local/5fXO9JKQ/items/EPJLDNR8"],"itemData":{"id":159,"type":"article-journal","title":"Improving fruit and wine: what does genomics have to offer?","container-title":"Trends in Genetics","page":"190-196","volume":"29","issue":"4","DOI":"http://dx.doi.org/10.1016/j.tig.2013.01.006","author":[{"family":"Myles","given":"Sean"}],"issued":{"date-parts":[["2013"]]}}},{"id":138,"uris":["http://zotero.org/users/local/5fXO9JKQ/items/BH7NGQS4"],"uri":["http://zotero.org/users/local/5fXO9JKQ/items/BH7NGQS4"],"itemData":{"id":138,"type":"article-journal","title":"How can grapevine genetics contribute to the adaptation to climate change?","container-title":"OENO One","volume":"50","issue":"3","DOI":"10.20870/oeno-one.2016.50.3.98","author":[{"family":"Duchêne","given":"Eric"}],"issued":{"date-parts":[["2016"]]}}}],"schema":"https://github.com/citation-style-language/schema/raw/master/csl-citation.json"}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(Myles, 2013; Duchêne, 2016)</w:t>
      </w:r>
      <w:r w:rsidR="00C64D52">
        <w:rPr>
          <w:rFonts w:ascii="Calibri" w:hAnsi="Calibri"/>
        </w:rPr>
        <w:fldChar w:fldCharType="end"/>
      </w:r>
      <w:r>
        <w:rPr>
          <w:rFonts w:ascii="Calibri" w:hAnsi="Calibri"/>
        </w:rPr>
        <w:t xml:space="preserve">.  </w:t>
      </w:r>
      <w:r w:rsidRPr="00895D32">
        <w:rPr>
          <w:rFonts w:ascii="Calibri" w:hAnsi="Calibri"/>
          <w:i/>
        </w:rPr>
        <w:t>Vitis vinifera</w:t>
      </w:r>
      <w:r>
        <w:rPr>
          <w:rFonts w:ascii="Calibri" w:hAnsi="Calibri"/>
          <w:i/>
        </w:rPr>
        <w:t xml:space="preserve"> </w:t>
      </w:r>
      <w:r w:rsidRPr="00895D32">
        <w:rPr>
          <w:rFonts w:ascii="Calibri" w:hAnsi="Calibri"/>
        </w:rPr>
        <w:t>subsp</w:t>
      </w:r>
      <w:r>
        <w:rPr>
          <w:rFonts w:ascii="Calibri" w:hAnsi="Calibri"/>
          <w:i/>
        </w:rPr>
        <w:t>. vinifera</w:t>
      </w:r>
      <w:r>
        <w:rPr>
          <w:rFonts w:ascii="Calibri" w:hAnsi="Calibri"/>
        </w:rPr>
        <w:t xml:space="preserve"> (winegrape) has at least 6000 genetically distinct varieties grown for many purposes, but only </w:t>
      </w:r>
      <w:r w:rsidR="00F7526E">
        <w:rPr>
          <w:rFonts w:ascii="Calibri" w:hAnsi="Calibri"/>
        </w:rPr>
        <w:t>~</w:t>
      </w:r>
      <w:r>
        <w:rPr>
          <w:rFonts w:ascii="Calibri" w:hAnsi="Calibri"/>
        </w:rPr>
        <w:t>1100 are grown</w:t>
      </w:r>
      <w:r w:rsidR="00F7526E">
        <w:rPr>
          <w:rFonts w:ascii="Calibri" w:hAnsi="Calibri"/>
        </w:rPr>
        <w:t xml:space="preserve"> currently</w:t>
      </w:r>
      <w:r>
        <w:rPr>
          <w:rFonts w:ascii="Calibri" w:hAnsi="Calibri"/>
        </w:rPr>
        <w:t xml:space="preserve"> </w:t>
      </w:r>
      <w:r w:rsidR="00F7526E">
        <w:rPr>
          <w:rFonts w:ascii="Calibri" w:hAnsi="Calibri"/>
        </w:rPr>
        <w:t xml:space="preserve">by </w:t>
      </w:r>
      <w:r>
        <w:rPr>
          <w:rFonts w:ascii="Calibri" w:hAnsi="Calibri"/>
        </w:rPr>
        <w:t xml:space="preserve">the viticulture industry, and an even smaller number dominate the global market </w:t>
      </w:r>
      <w:r w:rsidR="00C64D52">
        <w:rPr>
          <w:rFonts w:ascii="Calibri" w:hAnsi="Calibri"/>
        </w:rPr>
        <w:fldChar w:fldCharType="begin"/>
      </w:r>
      <w:r w:rsidR="00C64D52">
        <w:rPr>
          <w:rFonts w:ascii="Calibri" w:hAnsi="Calibri"/>
        </w:rPr>
        <w:instrText xml:space="preserve"> ADDIN ZOTERO_ITEM CSL_CITATION {"citationID":"ZVWNPLNN","properties":{"formattedCitation":"(Lacombe, 2012; Anderson, 2013)","plainCitation":"(Lacombe, 2012; Anderson, 2013)","noteIndex":0},"citationItems":[{"id":26,"uris":["http://zotero.org/users/local/5fXO9JKQ/items/H9JMZ68U"],"uri":["http://zotero.org/users/local/5fXO9JKQ/items/H9JMZ68U"],"itemData":{"id":26,"type":"paper-conference","title":"Contribution à l’étude de l’histoire évolutive de la vigne cultivée (Vitis vinifera L.) par l’analyse de la diversité génétique neutre et de gènes d’intérêt","author":[{"family":"Lacombe","given":"Thierry"}],"issued":{"date-parts":[["2012"]]}}},{"id":128,"uris":["http://zotero.org/users/local/5fXO9JKQ/items/G8HC49W4"],"uri":["http://zotero.org/users/local/5fXO9JKQ/items/G8HC49W4"],"itemData":{"id":128,"type":"book","title":"Which winegrape varieties are grown where? : a global picture","publisher":"University of Adelaide Press","publisher-place":"Adelaide, South Australia","event-place":"Adelaide, South Australia","ISBN":"978-1-922064-68-4","author":[{"family":"Anderson","given":"Kym"}],"issued":{"date-parts":[["2013"]]}}}],"schema":"https://github.com/citation-style-language/schema/raw/master/csl-citation.json"} </w:instrText>
      </w:r>
      <w:r w:rsidR="00C64D52">
        <w:rPr>
          <w:rFonts w:ascii="Calibri" w:hAnsi="Calibri"/>
        </w:rPr>
        <w:fldChar w:fldCharType="separate"/>
      </w:r>
      <w:r w:rsidR="00C64D52" w:rsidRPr="00C64D52">
        <w:rPr>
          <w:rFonts w:ascii="Calibri" w:hAnsi="Calibri" w:cs="Calibri"/>
        </w:rPr>
        <w:t>(Lacombe, 2012; Anderson, 2013)</w:t>
      </w:r>
      <w:r w:rsidR="00C64D52">
        <w:rPr>
          <w:rFonts w:ascii="Calibri" w:hAnsi="Calibri"/>
        </w:rPr>
        <w:fldChar w:fldCharType="end"/>
      </w:r>
      <w:r w:rsidR="0084640F">
        <w:rPr>
          <w:rFonts w:ascii="Calibri" w:hAnsi="Calibri"/>
        </w:rPr>
        <w:t>.</w:t>
      </w:r>
      <w:r>
        <w:rPr>
          <w:rFonts w:ascii="Calibri" w:hAnsi="Calibri"/>
        </w:rPr>
        <w:t xml:space="preserve"> However, for this adaptation to be effective, </w:t>
      </w:r>
      <w:r w:rsidR="00F7526E">
        <w:rPr>
          <w:rFonts w:ascii="Calibri" w:hAnsi="Calibri"/>
        </w:rPr>
        <w:t>growers need better information on how different varieties fare in warmer climate regimes</w:t>
      </w:r>
      <w:r w:rsidR="009C6D5A">
        <w:rPr>
          <w:rFonts w:ascii="Calibri" w:hAnsi="Calibri"/>
        </w:rPr>
        <w:t>, with phenology being one important component</w:t>
      </w:r>
      <w:r w:rsidR="00FD12FB">
        <w:rPr>
          <w:rFonts w:ascii="Calibri" w:hAnsi="Calibri"/>
        </w:rPr>
        <w:t xml:space="preserve"> </w:t>
      </w:r>
      <w:r w:rsidR="00C64D52">
        <w:rPr>
          <w:rFonts w:ascii="Calibri" w:hAnsi="Calibri"/>
        </w:rPr>
        <w:fldChar w:fldCharType="begin"/>
      </w:r>
      <w:r w:rsidR="00C64D52">
        <w:rPr>
          <w:rFonts w:ascii="Calibri" w:hAnsi="Calibri"/>
        </w:rPr>
        <w:instrText xml:space="preserve"> ADDIN ZOTERO_ITEM CSL_CITATION {"citationID":"ldBXaYzI","properties":{"formattedCitation":"(Ollat et al., 2016)","plainCitation":"(Ollat et al., 2016)","noteIndex":0},"citationItems":[{"id":161,"uris":["http://zotero.org/users/local/5fXO9JKQ/items/CMLMN65T"],"uri":["http://zotero.org/users/local/5fXO9JKQ/items/CMLMN65T"],"itemData":{"id":161,"type":"article-journal","title":"Climate Change Impacts and Adaptations: New Challenges for the Wine Industry","author":[{"family":"Ollat","given":"Nathalie"},{"family":"Touzard","given":"Jean-Marc"},{"family":"Leeuwen","given":"Cornelis","non-dropping-particle":"van"}],"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(Ollat et al., 2016)</w:t>
      </w:r>
      <w:r w:rsidR="00C64D52">
        <w:rPr>
          <w:rFonts w:ascii="Calibri" w:hAnsi="Calibri"/>
        </w:rPr>
        <w:fldChar w:fldCharType="end"/>
      </w:r>
      <w:r>
        <w:rPr>
          <w:rFonts w:ascii="Calibri" w:hAnsi="Calibri"/>
        </w:rPr>
        <w:t xml:space="preserve">.  </w:t>
      </w:r>
    </w:p>
    <w:p w14:paraId="6102B763" w14:textId="77777777" w:rsidR="00696D94" w:rsidRDefault="00696D94" w:rsidP="00696D94">
      <w:pPr>
        <w:rPr>
          <w:rFonts w:ascii="Calibri" w:hAnsi="Calibri"/>
        </w:rPr>
      </w:pPr>
    </w:p>
    <w:p w14:paraId="15BACC4A" w14:textId="7B84FC27" w:rsidR="00871CE2" w:rsidRDefault="00696D94" w:rsidP="00696D94">
      <w:pPr>
        <w:rPr>
          <w:rFonts w:ascii="Calibri" w:hAnsi="Calibri"/>
        </w:rPr>
      </w:pPr>
      <w:r>
        <w:rPr>
          <w:rFonts w:ascii="Calibri" w:hAnsi="Calibri"/>
        </w:rPr>
        <w:t xml:space="preserve">Studying the phenology of different varieties of winegrapes would help viticulturists better adapt to climate change, because winegrape phenology is extremely sensitive to temperature </w:t>
      </w:r>
      <w:r w:rsidR="00037FB1">
        <w:rPr>
          <w:rFonts w:ascii="Calibri" w:hAnsi="Calibri"/>
        </w:rPr>
        <w:fldChar w:fldCharType="begin"/>
      </w:r>
      <w:r w:rsidR="00E70572">
        <w:rPr>
          <w:rFonts w:ascii="Calibri" w:hAnsi="Calibri"/>
        </w:rPr>
        <w:instrText xml:space="preserve"> ADDIN EN.CITE &lt;EndNote&gt;&lt;Cite&gt;&lt;Author&gt;Jones&lt;/Author&gt;&lt;Year&gt;2013&lt;/Year&gt;&lt;RecNum&gt;36&lt;/RecNum&gt;&lt;DisplayText&gt;(Parker et al. 2011, Jones 2013)&lt;/DisplayText&gt;&lt;record&gt;&lt;rec-number&gt;36&lt;/rec-number&gt;&lt;foreign-keys&gt;&lt;key app="EN" db-id="vvp0wvdd55e557e5d9epztw9p9xpxaw0dpw0" timestamp="1510065135"&gt;36&lt;/key&gt;&lt;/foreign-keys&gt;&lt;ref-type name="Book Section"&gt;5&lt;/ref-type&gt;&lt;contributors&gt;&lt;authors&gt;&lt;author&gt;Jones, G. V.&lt;/author&gt;&lt;/authors&gt;&lt;secondary-authors&gt;&lt;author&gt;Schwartz, M. D.&lt;/author&gt;&lt;/secondary-authors&gt;&lt;/contributors&gt;&lt;titles&gt;&lt;title&gt;Winegrape phenology&lt;/title&gt;&lt;secondary-title&gt;Phenology: An Integrative Environmental Science&lt;/secondary-title&gt;&lt;/titles&gt;&lt;pages&gt;563-584&lt;/pages&gt;&lt;section&gt;30&lt;/section&gt;&lt;dates&gt;&lt;year&gt;2013&lt;/year&gt;&lt;/dates&gt;&lt;publisher&gt;Springer&lt;/publisher&gt;&lt;urls&gt;&lt;/urls&gt;&lt;/record&gt;&lt;/Cite&gt;&lt;Cite&gt;&lt;Author&gt;Parker&lt;/Author&gt;&lt;Year&gt;2011&lt;/Year&gt;&lt;RecNum&gt;47&lt;/RecNum&gt;&lt;record&gt;&lt;rec-number&gt;47&lt;/rec-number&gt;&lt;foreign-keys&gt;&lt;key app="EN" db-id="vvp0wvdd55e557e5d9epztw9p9xpxaw0dpw0" timestamp="1512150259"&gt;47&lt;/key&gt;&lt;/foreign-keys&gt;&lt;ref-type name="Journal Article"&gt;17&lt;/ref-type&gt;&lt;contributors&gt;&lt;authors&gt;&lt;author&gt;Parker, A. K.&lt;/author&gt;&lt;author&gt;De Cortazar-Atauri, I. G.&lt;/author&gt;&lt;author&gt;Van Leeuwen, C.&lt;/author&gt;&lt;author&gt;Chuine, I.&lt;/author&gt;&lt;/authors&gt;&lt;/contributors&gt;&lt;titles&gt;&lt;title&gt;General phenological model to characterise the timing of flowering and veraison of Vitis vinifera L&lt;/title&gt;&lt;secondary-title&gt;Australian Journal of Grape and Wine Research&lt;/secondary-title&gt;&lt;/titles&gt;&lt;periodical&gt;&lt;full-title&gt;Australian Journal of Grape and Wine Research&lt;/full-title&gt;&lt;/periodical&gt;&lt;pages&gt;206-216&lt;/pages&gt;&lt;volume&gt;17&lt;/volume&gt;&lt;number&gt;2&lt;/number&gt;&lt;keywords&gt;&lt;keyword&gt;flowering&lt;/keyword&gt;&lt;keyword&gt;modelling&lt;/keyword&gt;&lt;keyword&gt;phenology&lt;/keyword&gt;&lt;keyword&gt;temperature&lt;/keyword&gt;&lt;keyword&gt;veraison&lt;/keyword&gt;&lt;/keywords&gt;&lt;dates&gt;&lt;year&gt;2011&lt;/year&gt;&lt;/dates&gt;&lt;publisher&gt;Blackwell Publishing Asia&lt;/publisher&gt;&lt;isbn&gt;1755-0238&lt;/isbn&gt;&lt;urls&gt;&lt;related-urls&gt;&lt;url&gt;http://dx.doi.org/10.1111/j.1755-0238.2011.00140.x&lt;/url&gt;&lt;/related-urls&gt;&lt;/urls&gt;&lt;electronic-resource-num&gt;10.1111/j.1755-0238.2011.00140.x&lt;/electronic-resource-num&gt;&lt;/record&gt;&lt;/Cite&gt;&lt;/EndNote&gt;</w:instrText>
      </w:r>
      <w:r w:rsidR="00037FB1">
        <w:rPr>
          <w:rFonts w:ascii="Calibri" w:hAnsi="Calibri"/>
        </w:rPr>
        <w:fldChar w:fldCharType="separate"/>
      </w:r>
      <w:r w:rsidR="00C64D52">
        <w:rPr>
          <w:rFonts w:ascii="Calibri" w:hAnsi="Calibri"/>
          <w:noProof/>
        </w:rPr>
        <w:fldChar w:fldCharType="begin"/>
      </w:r>
      <w:r w:rsidR="00626AAE">
        <w:rPr>
          <w:rFonts w:ascii="Calibri" w:hAnsi="Calibri"/>
          <w:noProof/>
        </w:rPr>
        <w:instrText xml:space="preserve"> ADDIN ZOTERO_ITEM CSL_CITATION {"citationID":"UyvI3soM","properties":{"formattedCitation":"(Parker et al., 2011, 2013; Jones, 2013; Garc\\uc0\\u237{}a de Cort\\uc0\\u225{}zar-Atauri et al., 2017)","plainCitation":"(Parker et al., 2011, 2013; Jones, 2013; García de Cortázar-Atauri et al., 2017)","noteIndex":0},"citationItems":[{"id":164,"uris":["http://zotero.org/users/local/5fXO9JKQ/items/HYG9TTEU"],"uri":["http://zotero.org/users/local/5fXO9JKQ/items/HYG9TTEU"],"itemData":{"id":164,"type":"article-journal","title":"General phenological model to characterise the timing of flowering and veraison of Vitis vinifera L","container-title":"Australian Journal of Grape and Wine Research","page":"206-216","volume":"17","issue":"2","abstract":"Background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scenarios.","DOI":"10.1111/j.1755-0238.2011.00140.x","ISSN":"1755-0238","author":[{"family":"Parker","given":"A. K."},{"family":"De Cortazar-Atauri","given":"I. G."},{"family":"Van Leeuwen","given":"C."},{"family":"Chuine","given":"I."}],"issued":{"date-parts":[["2011"]]}}},{"id":162,"uris":["http://zotero.org/users/local/5fXO9JKQ/items/6W35U93V"],"uri":["http://zotero.org/users/local/5fXO9JKQ/items/6W35U93V"],"itemData":{"id":162,"type":"article-journal","title":"Classification of varieties for their timing of flowering and veraison using a modelling approach: A case study for the grapevine species Vitis vinifera L","container-title":"Agricultural and Forest Meteorology","page":"249-264","volume":"180","abstract":"Understanding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future.","DOI":"https://doi.org/10.1016/j.agrformet.2013.06.005","ISSN":"0168-1923","author":[{"family":"Parker","given":"Amber"},{"family":"García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id":150,"uris":["http://zotero.org/users/local/5fXO9JKQ/items/3G4DFRKY"],"uri":["http://zotero.org/users/local/5fXO9JKQ/items/3G4DFRKY"],"itemData":{"id":150,"type":"chapter","title":"Winegrape phenology","container-title":"Phenology: An Integrative Environmental Science","publisher":"Springer","page":"563-584","author":[{"family":"Jones","given":"G. V."}],"editor":[{"family":"Schwartz","given":"M. D."}],"issued":{"date-parts":[["2013"]]}}},{"id":194,"uris":["http://zotero.org/users/local/5fXO9JKQ/items/5INIG39K"],"uri":["http://zotero.org/users/local/5fXO9JKQ/items/5INIG39K"],"itemData":{"id":194,"type":"article-journal","title":"Grapevine phenology in France: from past observations to future evolutions in the context of climate change","container-title":"OENO One","volume":"51","issue":"2","abstract":"Aim: Phenology is a key factor in explaining the distribution and diversity of current vineyards in France. This work has the objective to summarize the different studies developed in France to analyze grapevine phenology.Methods and results: Several topics are presented: a general description of all historical databases and observatory networks developed in France during the last 70 years; an overview of the different models developed to calculate the main phenological stages; an analysis of the main results obtained using these models in the context of studies of climate change impacts on viticulture in France; and finally a general discussion about the main strategies to adapt the phenological cycle to future climate conditions.Conclusion: This review emphasizes that even if phenology is not the only trait to be considered for adapting grapevine to climate change, it plays a major role in the distribution of the current variety x vineyard associations.Significance and impact of the study: It is therefore critical to continue to study phenology in order to better understand its physiological and genetic basis and to define the best strategies to adapt to future climatic conditions.","URL":"https://oeno-one.eu/article/view/1622","DOI":"10.20870/oeno-one.2017.51.2.1622","journalAbbreviation":"OENO One","author":[{"family":"García de Cortázar-Atauri","given":"Iñaki"},{"family":"Duchêne","given":"Eric"},{"family":"Destrac-Irvine","given":"Agnès"},{"family":"Barbeau","given":"Gérard"},{"family":"Rességuier","given":"Laure","dropping-particle":"de"},{"family":"Lacombe","given":"Thierry"},{"family":"Parker","given":"Amber Kaye"},{"family":"Saurin","given":"Nicolas"},{"family":"Leeuwen","given":"Cornelis","dropping-particle":"van"}],"issued":{"date-parts":[["2017",5,15]]},"accessed":{"date-parts":[["2019",12,1]]}}}],"schema":"https://github.com/citation-style-language/schema/raw/master/csl-citation.json"} </w:instrText>
      </w:r>
      <w:r w:rsidR="00C64D52">
        <w:rPr>
          <w:rFonts w:ascii="Calibri" w:hAnsi="Calibri"/>
          <w:noProof/>
        </w:rPr>
        <w:fldChar w:fldCharType="separate"/>
      </w:r>
      <w:r w:rsidR="00626AAE" w:rsidRPr="00626AAE">
        <w:rPr>
          <w:rFonts w:ascii="Calibri" w:hAnsi="Calibri" w:cs="Calibri"/>
        </w:rPr>
        <w:t>(Parker et al., 2011, 2013; Jones, 2013; García de Cortázar-Atauri et al., 2017)</w:t>
      </w:r>
      <w:r w:rsidR="00C64D52">
        <w:rPr>
          <w:rFonts w:ascii="Calibri" w:hAnsi="Calibri"/>
          <w:noProof/>
        </w:rPr>
        <w:fldChar w:fldCharType="end"/>
      </w:r>
      <w:r w:rsidR="00037FB1">
        <w:rPr>
          <w:rFonts w:ascii="Calibri" w:hAnsi="Calibri"/>
        </w:rPr>
        <w:fldChar w:fldCharType="end"/>
      </w:r>
      <w:r>
        <w:rPr>
          <w:rFonts w:ascii="Calibri" w:hAnsi="Calibri"/>
        </w:rPr>
        <w:t xml:space="preserve">. Timing for leafout and flowering of diverse plant species </w:t>
      </w:r>
      <w:r w:rsidR="00885F27">
        <w:rPr>
          <w:rFonts w:ascii="Calibri" w:hAnsi="Calibri"/>
        </w:rPr>
        <w:t>has</w:t>
      </w:r>
      <w:r>
        <w:rPr>
          <w:rFonts w:ascii="Calibri" w:hAnsi="Calibri"/>
        </w:rPr>
        <w:t xml:space="preserve"> advanced six to 20 days in the last 30-40 years of warming </w:t>
      </w:r>
      <w:r w:rsidR="00C64D52">
        <w:rPr>
          <w:rFonts w:ascii="Calibri" w:hAnsi="Calibri"/>
        </w:rPr>
        <w:fldChar w:fldCharType="begin"/>
      </w:r>
      <w:r w:rsidR="00C64D52">
        <w:rPr>
          <w:rFonts w:ascii="Calibri" w:hAnsi="Calibri"/>
        </w:rPr>
        <w:instrText xml:space="preserve"> ADDIN ZOTERO_ITEM CSL_CITATION {"citationID":"iDIdk3y9","properties":{"formattedCitation":"(Root et al., 2003; Menzel et al., 2006)","plainCitation":"(Root et al., 2003; Menzel et al., 2006)","noteIndex":0},"citationItems":[{"id":167,"uris":["http://zotero.org/users/local/5fXO9JKQ/items/SP9MPAKF"],"uri":["http://zotero.org/users/local/5fXO9JKQ/items/SP9MPAKF"],"itemData":{"id":167,"type":"article-journal","title":"Fingerprints of global warming on wild animals and plants","container-title":"Nature","page":"57","volume":"421","DOI":"10.1038/nature01333 https://www.nature.com/articles/nature01333#supplementary-information","author":[{"family":"Root","given":"Terry L."},{"family":"Price","given":"Jeff T."},{"family":"Hall","given":"Kimberly R."},{"family":"Schneider","given":"Stephen H."},{"family":"Rosenzweig","given":"Cynthia"},{"family":"Pounds","given":"J. Alan"}],"issued":{"date-parts":[["2003"]],"season":"02/online"}}},{"id":154,"uris":["http://zotero.org/users/local/5fXO9JKQ/items/87N5XFFB"],"uri":["http://zotero.org/users/local/5fXO9JKQ/items/87N5XFFB"],"itemData":{"id":154,"type":"article-journal","title":"European phenological response to climate change matches the warming pattern","container-title":"Global Change Biology","page":"1969-1976","volume":"12","issue":"10","abstract":"Global climate change impacts can already be tracked in many physical and biological systems; in particular, terrestrial ecosystems provide a consistent picture of observed changes. One of the preferred indicators is phenology, the science of natural recurring events, as their recorded dates provide a high-temporal resolution of ongoing changes. Thus, numerous analyses have demonstrated an earlier onset of spring events for mid and higher latitudes and a lengthening of the growing season. However, published single-site or single-species studies are particularly open to suspicion of being biased towards predominantly reporting climate change-induced impacts. No comprehensive study or meta-analysis has so far examined the possible lack of evidence for changes or shifts at sites where no temperature change is observed. We used an enormous systematic phenological network data set of more than 125 000 observational series of 542 plant and 19 animal species in 21 European countries (1971–2000). Our results showed that 78% of all leafing, flowering and fruiting records advanced (30% significantly) and only 3% were significantly delayed, whereas the signal of leaf colouring/fall is ambiguous. We conclude that previously published results of phenological changes were not biased by reporting or publication predisposition: the average advance of spring/summer was 2.5 days decade−1 in Europe. Our analysis of 254 mean national time series undoubtedly demonstrates that species' phenology is responsive to temperature of the preceding months (mean advance of spring/summer by 2.5 days°C−1, delay of leaf colouring and fall by 1.0 day°C−1). The pattern of observed change in spring efficiently matches measured national warming across 19 European countries (correlation coefficient r=−0.69, P&lt;0.001).","DOI":"10.1111/j.1365-2486.2006.01193.x","ISSN":"1365-2486","author":[{"family":"Menzel","given":"Annette"},{"family":"Sparks","given":"Tim H."},{"family":"Estrella","given":"Nicole"},{"family":"Koch","given":"Elisabeth"},{"family":"Aasa","given":"Anto"},{"family":"Ahas","given":"Rein"},{"family":"Alm-Kübler","given":"Kerstin"},{"family":"Bissolli","given":"Peter"},{"family":"Braslavská","given":"Ol'ga"},{"family":"Briede","given":"Agrita"},{"family":"Chmielewski","given":"Frank M."},{"family":"Crepinsek","given":"Zalika"},{"family":"Curnel","given":"Yannick"},{"family":"Dahl","given":"Åslög"},{"family":"Defila","given":"Claudio"},{"family":"Donnelly","given":"Alison"},{"family":"Filella","given":"Yolanda"},{"family":"Jatczak","given":"Katarzyna"},{"family":"Måge","given":"Finn"},{"family":"Mestre","given":"Antonio"},{"family":"Nordli","given":"Øyvind"},{"family":"Peñuelas","given":"Josep"},{"family":"Pirinen","given":"Pentti"},{"family":"Remišová","given":"Viera"},{"family":"Scheifinger","given":"Helfried"},{"family":"Striz","given":"Martin"},{"family":"Susnik","given":"Andreja"},{"family":"Van Vliet","given":"Arnold J. H."},{"family":"Wielgolaski","given":"Frans-Emil"},{"family":"Zach","given":"Susanne"},{"family":"Zust","given":"A. N. A."}],"issued":{"date-parts":[["2006"]]}}}],"schema":"https://github.com/citation-style-language/schema/raw/master/csl-citation.json"} </w:instrText>
      </w:r>
      <w:r w:rsidR="00C64D52">
        <w:rPr>
          <w:rFonts w:ascii="Calibri" w:hAnsi="Calibri"/>
        </w:rPr>
        <w:fldChar w:fldCharType="separate"/>
      </w:r>
      <w:r w:rsidR="00C64D52" w:rsidRPr="00C64D52">
        <w:rPr>
          <w:rFonts w:ascii="Calibri" w:hAnsi="Calibri" w:cs="Calibri"/>
        </w:rPr>
        <w:t>(Root et al., 2003; Menzel et al., 2006)</w:t>
      </w:r>
      <w:r w:rsidR="00C64D52">
        <w:rPr>
          <w:rFonts w:ascii="Calibri" w:hAnsi="Calibri"/>
        </w:rPr>
        <w:fldChar w:fldCharType="end"/>
      </w:r>
      <w:r>
        <w:rPr>
          <w:rFonts w:ascii="Calibri" w:hAnsi="Calibri"/>
        </w:rPr>
        <w:t xml:space="preserve">, equivalent to four to six days per </w:t>
      </w:r>
      <w:r w:rsidR="00842B67">
        <w:rPr>
          <w:rFonts w:ascii="Calibri" w:hAnsi="Calibri"/>
        </w:rPr>
        <w:t>°C</w:t>
      </w:r>
      <w:r>
        <w:rPr>
          <w:rFonts w:ascii="Calibri" w:hAnsi="Calibri"/>
        </w:rPr>
        <w:t xml:space="preserve">. </w:t>
      </w:r>
      <w:r w:rsidR="00434599">
        <w:rPr>
          <w:rFonts w:ascii="Calibri" w:hAnsi="Calibri"/>
        </w:rPr>
        <w:t xml:space="preserve">A similar advance is seen for winegrape harvest dates, which can change about 6 days per °C </w:t>
      </w:r>
      <w:r w:rsidR="00C64D52">
        <w:rPr>
          <w:rFonts w:ascii="Calibri" w:hAnsi="Calibri"/>
        </w:rPr>
        <w:fldChar w:fldCharType="begin"/>
      </w:r>
      <w:r w:rsidR="00C64D52">
        <w:rPr>
          <w:rFonts w:ascii="Calibri" w:hAnsi="Calibri"/>
        </w:rPr>
        <w:instrText xml:space="preserve"> ADDIN ZOTERO_ITEM CSL_CITATION {"citationID":"wszJ3xxW","properties":{"formattedCitation":"(Cook and Wolkovich, 2016; Labb\\uc0\\u233{}, 2019)","plainCitation":"(Cook and Wolkovich, 2016; Labbé, 2019)","noteIndex":0},"citationItems":[{"id":132,"uris":["http://zotero.org/users/local/5fXO9JKQ/items/U3WP7IH7"],"uri":["http://zotero.org/users/local/5fXO9JKQ/items/U3WP7IH7"],"itemData":{"id":132,"type":"article-journal","title":"Climate change decouples drought from early wine grape harvests in France","container-title":"Nature Climate Change","volume":"6","issue":"7","DOI":"10.1038/nclimate2960","ISSN":"1758-678X","author":[{"family":"Cook","given":"Benjamin I."},{"family":"Wolkovich","given":"Elizabeth M."}],"issued":{"date-parts":[["2016"]]}}},{"id":152,"uris":["http://zotero.org/users/local/5fXO9JKQ/items/3H66MM9S"],"uri":["http://zotero.org/users/local/5fXO9JKQ/items/3H66MM9S"],"itemData":{"id":152,"type":"article-journal","title":"The longest homogenous series of grape harvest dates, Beaune 1354-2018, and its significance fo rhte understanding of past and present climate","container-title":"Climate of the Past","page":"1485-1501","DOI":"https://doi.org/10.5194/cp-15-1485-2019","author":[{"family":"Labbé","given":"Thomas; Pfister"}],"issued":{"date-parts":[["2019"]]}}}],"schema":"https://github.com/citation-style-language/schema/raw/master/csl-citation.json"} </w:instrText>
      </w:r>
      <w:r w:rsidR="00C64D52">
        <w:rPr>
          <w:rFonts w:ascii="Calibri" w:hAnsi="Calibri"/>
        </w:rPr>
        <w:fldChar w:fldCharType="separate"/>
      </w:r>
      <w:r w:rsidR="00C64D52" w:rsidRPr="00C64D52">
        <w:rPr>
          <w:rFonts w:ascii="Calibri" w:hAnsi="Calibri" w:cs="Calibri"/>
        </w:rPr>
        <w:t>(Cook and Wolkovich, 2016; Labbé, 2019)</w:t>
      </w:r>
      <w:r w:rsidR="00C64D52">
        <w:rPr>
          <w:rFonts w:ascii="Calibri" w:hAnsi="Calibri"/>
        </w:rPr>
        <w:fldChar w:fldCharType="end"/>
      </w:r>
      <w:r w:rsidR="00434599">
        <w:rPr>
          <w:rFonts w:ascii="Calibri" w:hAnsi="Calibri"/>
        </w:rPr>
        <w:t xml:space="preserve">.  </w:t>
      </w:r>
      <w:r w:rsidR="00C639A8">
        <w:rPr>
          <w:rFonts w:ascii="Calibri" w:hAnsi="Calibri"/>
        </w:rPr>
        <w:t>T</w:t>
      </w:r>
      <w:r w:rsidR="00257AA3">
        <w:rPr>
          <w:rFonts w:ascii="Calibri" w:hAnsi="Calibri"/>
        </w:rPr>
        <w:t>he time between flowering and veraison</w:t>
      </w:r>
      <w:r w:rsidR="00C639A8">
        <w:rPr>
          <w:rFonts w:ascii="Calibri" w:hAnsi="Calibri"/>
        </w:rPr>
        <w:t xml:space="preserve"> also</w:t>
      </w:r>
      <w:r w:rsidR="00257AA3">
        <w:rPr>
          <w:rFonts w:ascii="Calibri" w:hAnsi="Calibri"/>
        </w:rPr>
        <w:t xml:space="preserve"> decreased </w:t>
      </w:r>
      <w:r w:rsidR="00434599">
        <w:rPr>
          <w:rFonts w:ascii="Calibri" w:hAnsi="Calibri"/>
        </w:rPr>
        <w:t xml:space="preserve">by a little more than 1 day per °C. </w:t>
      </w:r>
      <w:r w:rsidR="00C64D52">
        <w:rPr>
          <w:rFonts w:ascii="Calibri" w:hAnsi="Calibri"/>
        </w:rPr>
        <w:fldChar w:fldCharType="begin"/>
      </w:r>
      <w:r w:rsidR="00C64D52">
        <w:rPr>
          <w:rFonts w:ascii="Calibri" w:hAnsi="Calibri"/>
        </w:rPr>
        <w:instrText xml:space="preserve"> ADDIN ZOTERO_ITEM CSL_CITATION {"citationID":"5IRUkkXS","properties":{"formattedCitation":"(Duch\\uc0\\u234{}ne and Schneider, 2005)","plainCitation":"(Duchêne and Schneider, 2005)","noteIndex":0},"citationItems":[{"id":140,"uris":["http://zotero.org/users/local/5fXO9JKQ/items/6Y6F6835"],"uri":["http://zotero.org/users/local/5fXO9JKQ/items/6Y6F6835"],"itemData":{"id":140,"type":"article-journal","title":"Grapevine and climatic changes: a glance at the situation in Alsace","container-title":"Agronomy for Sustainable Development","page":"93-99","volume":"25","issue":"1","abstract":"The analysis of meteorological data recorded since 1972 at the INRA Station in Colmar (Alsace, France) reveals a significant increase in temperatures. Phenological data recorded on INRA grapevine collections over the same period show that the period between budburst and harvest has become both earlier and shorter. A comparison of climatic and phenological data shows that ripening is occuring under increasingly warm conditions. The climatic water demand after flowering tends to increase and, as there is no clear evidence for a change in rainfall, the risks associated with dry summers are likely to increase in the future. Quantified data on climate evolution, development stages and bioclimatic indices during the main development phases are presented and discussed.","DOI":"10.1051/agro:2004057","author":[{"family":"Duchêne","given":"E."},{"family":"Schneider","given":"C."}],"issued":{"date-parts":[["2005",3]]}}}],"schema":"https://github.com/citation-style-language/schema/raw/master/csl-citation.json"} </w:instrText>
      </w:r>
      <w:r w:rsidR="00C64D52">
        <w:rPr>
          <w:rFonts w:ascii="Calibri" w:hAnsi="Calibri"/>
        </w:rPr>
        <w:fldChar w:fldCharType="separate"/>
      </w:r>
      <w:r w:rsidR="00C64D52" w:rsidRPr="00C64D52">
        <w:rPr>
          <w:rFonts w:ascii="Calibri" w:hAnsi="Calibri" w:cs="Calibri"/>
        </w:rPr>
        <w:t>(Duchêne and Schneider, 2005)</w:t>
      </w:r>
      <w:r w:rsidR="00C64D52">
        <w:rPr>
          <w:rFonts w:ascii="Calibri" w:hAnsi="Calibri"/>
        </w:rPr>
        <w:fldChar w:fldCharType="end"/>
      </w:r>
      <w:r w:rsidR="00C64D52">
        <w:rPr>
          <w:rFonts w:ascii="Calibri" w:hAnsi="Calibri"/>
        </w:rPr>
        <w:t>.</w:t>
      </w:r>
      <w:r w:rsidR="002165A1">
        <w:rPr>
          <w:rFonts w:ascii="Calibri" w:hAnsi="Calibri"/>
        </w:rPr>
        <w:t xml:space="preserve">  </w:t>
      </w:r>
      <w:r>
        <w:rPr>
          <w:rFonts w:ascii="Calibri" w:hAnsi="Calibri"/>
        </w:rPr>
        <w:t xml:space="preserve">In winegrapes, phenological timing varies across varieties, and this </w:t>
      </w:r>
      <w:r w:rsidR="003F02C5">
        <w:rPr>
          <w:rFonts w:ascii="Calibri" w:hAnsi="Calibri"/>
        </w:rPr>
        <w:t xml:space="preserve">variability </w:t>
      </w:r>
      <w:r>
        <w:rPr>
          <w:rFonts w:ascii="Calibri" w:hAnsi="Calibri"/>
        </w:rPr>
        <w:t xml:space="preserve">could be used to better adapt to future climates.  Generally, timing of phenology can vary from three to six weeks across varieties </w:t>
      </w:r>
      <w:r w:rsidR="00C64D52">
        <w:rPr>
          <w:rFonts w:ascii="Calibri" w:hAnsi="Calibri"/>
        </w:rPr>
        <w:fldChar w:fldCharType="begin"/>
      </w:r>
      <w:r w:rsidR="00E739FC">
        <w:rPr>
          <w:rFonts w:ascii="Calibri" w:hAnsi="Calibri"/>
        </w:rPr>
        <w:instrText xml:space="preserve"> ADDIN ZOTERO_ITEM CSL_CITATION {"citationID":"ceFmSZYf","properties":{"formattedCitation":"(Boursiquot et al., 1995; Wolkovich et al., 2017)","plainCitation":"(Boursiquot et al., 1995; Wolkovich et al., 2017)","noteIndex":0},"citationItems":[{"id":130,"uris":["http://zotero.org/users/local/5fXO9JKQ/items/PELTMIBQ"],"uri":["http://zotero.org/users/local/5fXO9JKQ/items/PELTMIBQ"],"itemData":{"id":130,"type":"article-journal","title":"Distribution des principaux caracteres phenologiques, agronomiques et technologiques chez Vitis vinifera L.","container-title":"Vitis","page":"31-35","volume":"34","issue":"1","author":[{"family":"Boursiquot","given":"J. M."},{"family":"Dessup","given":"Mireille"},{"family":"Rennes","given":"C."}],"issued":{"date-parts":[["1995"]]}}},{"id":173,"uris":["http://zotero.org/users/local/5fXO9JKQ/items/Z98SL4PH"],"uri":["http://zotero.org/users/local/5fXO9JKQ/items/Z98SL4PH"],"itemData":{"id":173,"type":"article","title":"Phenological diversity provides opportunities for climate change adaptation in winegrapes","abstract":"Climate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E739FC" w:rsidRPr="00E739FC">
        <w:rPr>
          <w:rFonts w:ascii="Calibri" w:hAnsi="Calibri" w:cs="Calibri"/>
        </w:rPr>
        <w:t>(Boursiquot et al., 1995; Wolkovich et al., 2017)</w:t>
      </w:r>
      <w:r w:rsidR="00C64D52">
        <w:rPr>
          <w:rFonts w:ascii="Calibri" w:hAnsi="Calibri"/>
        </w:rPr>
        <w:fldChar w:fldCharType="end"/>
      </w:r>
      <w:r>
        <w:rPr>
          <w:rFonts w:ascii="Calibri" w:hAnsi="Calibri"/>
        </w:rPr>
        <w:t xml:space="preserve">.  </w:t>
      </w:r>
    </w:p>
    <w:p w14:paraId="2945CEF9" w14:textId="77777777" w:rsidR="00871CE2" w:rsidRDefault="00871CE2" w:rsidP="00696D94">
      <w:pPr>
        <w:rPr>
          <w:rFonts w:ascii="Calibri" w:hAnsi="Calibri"/>
        </w:rPr>
      </w:pPr>
    </w:p>
    <w:p w14:paraId="404238E4" w14:textId="6318D380" w:rsidR="00696D94" w:rsidRDefault="00696D94" w:rsidP="00696D94">
      <w:pPr>
        <w:rPr>
          <w:rFonts w:ascii="Calibri" w:hAnsi="Calibri"/>
        </w:rPr>
      </w:pPr>
      <w:bookmarkStart w:id="0" w:name="_Hlk25254752"/>
      <w:r>
        <w:rPr>
          <w:rFonts w:ascii="Calibri" w:hAnsi="Calibri"/>
        </w:rPr>
        <w:t xml:space="preserve">However, </w:t>
      </w:r>
      <w:r w:rsidR="009B01D2">
        <w:rPr>
          <w:rFonts w:ascii="Calibri" w:hAnsi="Calibri"/>
        </w:rPr>
        <w:t>most</w:t>
      </w:r>
      <w:r>
        <w:rPr>
          <w:rFonts w:ascii="Calibri" w:hAnsi="Calibri"/>
        </w:rPr>
        <w:t xml:space="preserve"> varieties have</w:t>
      </w:r>
      <w:r w:rsidR="00067236">
        <w:rPr>
          <w:rFonts w:ascii="Calibri" w:hAnsi="Calibri"/>
        </w:rPr>
        <w:t xml:space="preserve"> still</w:t>
      </w:r>
      <w:r>
        <w:rPr>
          <w:rFonts w:ascii="Calibri" w:hAnsi="Calibri"/>
        </w:rPr>
        <w:t xml:space="preserve"> little phenological data </w:t>
      </w:r>
      <w:r w:rsidR="00067236">
        <w:rPr>
          <w:rFonts w:ascii="Calibri" w:hAnsi="Calibri"/>
        </w:rPr>
        <w:t xml:space="preserve">and </w:t>
      </w:r>
      <w:r w:rsidR="009B01D2">
        <w:rPr>
          <w:rFonts w:ascii="Calibri" w:hAnsi="Calibri"/>
        </w:rPr>
        <w:t xml:space="preserve">far </w:t>
      </w:r>
      <w:r w:rsidR="00BC1E75">
        <w:rPr>
          <w:rFonts w:ascii="Calibri" w:hAnsi="Calibri"/>
        </w:rPr>
        <w:t xml:space="preserve">fewer </w:t>
      </w:r>
      <w:r w:rsidR="009B01D2">
        <w:rPr>
          <w:rFonts w:ascii="Calibri" w:hAnsi="Calibri"/>
        </w:rPr>
        <w:t xml:space="preserve">varieties </w:t>
      </w:r>
      <w:r w:rsidR="00BC1E75">
        <w:rPr>
          <w:rFonts w:ascii="Calibri" w:hAnsi="Calibri"/>
        </w:rPr>
        <w:t>have data from</w:t>
      </w:r>
      <w:r w:rsidR="00067236">
        <w:rPr>
          <w:rFonts w:ascii="Calibri" w:hAnsi="Calibri"/>
        </w:rPr>
        <w:t xml:space="preserve"> many different </w:t>
      </w:r>
      <w:r w:rsidR="00DA660A">
        <w:rPr>
          <w:rFonts w:ascii="Calibri" w:hAnsi="Calibri"/>
        </w:rPr>
        <w:t>environments</w:t>
      </w:r>
      <w:r w:rsidR="00067236">
        <w:rPr>
          <w:rFonts w:ascii="Calibri" w:hAnsi="Calibri"/>
        </w:rPr>
        <w:t xml:space="preserve">. In this context, it is difficult to describe where many varieties </w:t>
      </w:r>
      <w:r>
        <w:rPr>
          <w:rFonts w:ascii="Calibri" w:hAnsi="Calibri"/>
        </w:rPr>
        <w:t>could best be grown</w:t>
      </w:r>
      <w:r w:rsidR="00A02F83">
        <w:rPr>
          <w:rFonts w:ascii="Calibri" w:hAnsi="Calibri"/>
        </w:rPr>
        <w:t xml:space="preserve"> and how the</w:t>
      </w:r>
      <w:r w:rsidR="00880D2D">
        <w:rPr>
          <w:rFonts w:ascii="Calibri" w:hAnsi="Calibri"/>
        </w:rPr>
        <w:t>y</w:t>
      </w:r>
      <w:r w:rsidR="00A02F83">
        <w:rPr>
          <w:rFonts w:ascii="Calibri" w:hAnsi="Calibri"/>
        </w:rPr>
        <w:t xml:space="preserve"> respond to higher temperatures during critical phenological phases, such as flowering</w:t>
      </w:r>
      <w:r>
        <w:rPr>
          <w:rFonts w:ascii="Calibri" w:hAnsi="Calibri"/>
        </w:rPr>
        <w:t xml:space="preserve">.  </w:t>
      </w:r>
      <w:r w:rsidR="00B47F34">
        <w:rPr>
          <w:rFonts w:ascii="Calibri" w:hAnsi="Calibri"/>
        </w:rPr>
        <w:t xml:space="preserve">While recent efforts have greatly expanded our resources for understanding phenological responses to climate in the field across varieties—yielding information on approximately 100 varieties </w:t>
      </w:r>
      <w:r w:rsidR="00E739FC">
        <w:rPr>
          <w:rFonts w:ascii="Calibri" w:hAnsi="Calibri"/>
        </w:rPr>
        <w:fldChar w:fldCharType="begin"/>
      </w:r>
      <w:r w:rsidR="00E739FC">
        <w:rPr>
          <w:rFonts w:ascii="Calibri" w:hAnsi="Calibri"/>
        </w:rPr>
        <w:instrText xml:space="preserve"> ADDIN ZOTERO_ITEM CSL_CITATION {"citationID":"xLr9wG36","properties":{"formattedCitation":"(Parker et al., 2011, 2013)","plainCitation":"(Parker et al., 2011, 2013)","noteIndex":0},"citationItems":[{"id":164,"uris":["http://zotero.org/users/local/5fXO9JKQ/items/HYG9TTEU"],"uri":["http://zotero.org/users/local/5fXO9JKQ/items/HYG9TTEU"],"itemData":{"id":164,"type":"article-journal","title":"General phenological model to characterise the timing of flowering and veraison of Vitis vinifera L","container-title":"Australian Journal of Grape and Wine Research","page":"206-216","volume":"17","issue":"2","abstract":"Background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scenarios.","DOI":"10.1111/j.1755-0238.2011.00140.x","ISSN":"1755-0238","author":[{"family":"Parker","given":"A. K."},{"family":"De Cortazar-Atauri","given":"I. G."},{"family":"Van Leeuwen","given":"C."},{"family":"Chuine","given":"I."}],"issued":{"date-parts":[["2011"]]}}},{"id":162,"uris":["http://zotero.org/users/local/5fXO9JKQ/items/6W35U93V"],"uri":["http://zotero.org/users/local/5fXO9JKQ/items/6W35U93V"],"itemData":{"id":162,"type":"article-journal","title":"Classification of varieties for their timing of flowering and veraison using a modelling approach: A case study for the grapevine species Vitis vinifera L","container-title":"Agricultural and Forest Meteorology","page":"249-264","volume":"180","abstract":"Understanding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future.","DOI":"https://doi.org/10.1016/j.agrformet.2013.06.005","ISSN":"0168-1923","author":[{"family":"Parker","given":"Amber"},{"family":"García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schema":"https://github.com/citation-style-language/schema/raw/master/csl-citation.json"} </w:instrText>
      </w:r>
      <w:r w:rsidR="00E739FC">
        <w:rPr>
          <w:rFonts w:ascii="Calibri" w:hAnsi="Calibri"/>
        </w:rPr>
        <w:fldChar w:fldCharType="separate"/>
      </w:r>
      <w:r w:rsidR="00E739FC" w:rsidRPr="00E739FC">
        <w:rPr>
          <w:rFonts w:ascii="Calibri" w:hAnsi="Calibri" w:cs="Calibri"/>
        </w:rPr>
        <w:t>(Parker et al., 2011, 2013)</w:t>
      </w:r>
      <w:r w:rsidR="00E739FC">
        <w:rPr>
          <w:rFonts w:ascii="Calibri" w:hAnsi="Calibri"/>
        </w:rPr>
        <w:fldChar w:fldCharType="end"/>
      </w:r>
      <w:r w:rsidR="00B47F34">
        <w:rPr>
          <w:rFonts w:ascii="Calibri" w:hAnsi="Calibri"/>
        </w:rPr>
        <w:t xml:space="preserve"> this is still less than 10%</w:t>
      </w:r>
      <w:r>
        <w:rPr>
          <w:rFonts w:ascii="Calibri" w:hAnsi="Calibri"/>
        </w:rPr>
        <w:t xml:space="preserve"> of</w:t>
      </w:r>
      <w:r w:rsidR="00B47F34">
        <w:rPr>
          <w:rFonts w:ascii="Calibri" w:hAnsi="Calibri"/>
        </w:rPr>
        <w:t xml:space="preserve"> currently planted</w:t>
      </w:r>
      <w:r>
        <w:rPr>
          <w:rFonts w:ascii="Calibri" w:hAnsi="Calibri"/>
        </w:rPr>
        <w:t xml:space="preserve"> varieties</w:t>
      </w:r>
      <w:r w:rsidR="00B47F34">
        <w:rPr>
          <w:rFonts w:ascii="Calibri" w:hAnsi="Calibri"/>
        </w:rPr>
        <w:t>. For growers to ideally select varieties for shifting terroir</w:t>
      </w:r>
      <w:r>
        <w:rPr>
          <w:rFonts w:ascii="Calibri" w:hAnsi="Calibri"/>
        </w:rPr>
        <w:t xml:space="preserve">, </w:t>
      </w:r>
      <w:r w:rsidR="00B47F34">
        <w:rPr>
          <w:rFonts w:ascii="Calibri" w:hAnsi="Calibri"/>
        </w:rPr>
        <w:t xml:space="preserve">they will need information on </w:t>
      </w:r>
      <w:r>
        <w:rPr>
          <w:rFonts w:ascii="Calibri" w:hAnsi="Calibri"/>
        </w:rPr>
        <w:t xml:space="preserve">more varieties </w:t>
      </w:r>
      <w:r w:rsidR="00B47F34">
        <w:rPr>
          <w:rFonts w:ascii="Calibri" w:hAnsi="Calibri"/>
        </w:rPr>
        <w:t>and across diverse temperature regimes.</w:t>
      </w:r>
    </w:p>
    <w:p w14:paraId="478D5A32" w14:textId="77777777" w:rsidR="00696D94" w:rsidRDefault="00696D94" w:rsidP="00696D94">
      <w:pPr>
        <w:rPr>
          <w:rFonts w:ascii="Calibri" w:hAnsi="Calibri"/>
        </w:rPr>
      </w:pPr>
    </w:p>
    <w:p w14:paraId="7EBDC65C" w14:textId="2C7E33E8" w:rsidR="007A2D34" w:rsidRDefault="007A2D34" w:rsidP="00696D94">
      <w:pPr>
        <w:rPr>
          <w:rFonts w:ascii="Calibri" w:hAnsi="Calibri"/>
        </w:rPr>
      </w:pPr>
      <w:r>
        <w:rPr>
          <w:rFonts w:ascii="Calibri" w:hAnsi="Calibri"/>
        </w:rPr>
        <w:lastRenderedPageBreak/>
        <w:t xml:space="preserve">A first step towards this goal is research on an increased number of varieties and an understanding of whether phenology </w:t>
      </w:r>
      <w:r w:rsidR="00767982">
        <w:rPr>
          <w:rFonts w:ascii="Calibri" w:hAnsi="Calibri"/>
        </w:rPr>
        <w:t>in semi-artificial conditions (i.e</w:t>
      </w:r>
      <w:r>
        <w:rPr>
          <w:rFonts w:ascii="Calibri" w:hAnsi="Calibri"/>
        </w:rPr>
        <w:t>., green</w:t>
      </w:r>
      <w:r w:rsidR="00917568">
        <w:rPr>
          <w:rFonts w:ascii="Calibri" w:hAnsi="Calibri"/>
        </w:rPr>
        <w:t>houses</w:t>
      </w:r>
      <w:r w:rsidR="00767982">
        <w:rPr>
          <w:rFonts w:ascii="Calibri" w:hAnsi="Calibri"/>
        </w:rPr>
        <w:t>, labs, and</w:t>
      </w:r>
      <w:r>
        <w:rPr>
          <w:rFonts w:ascii="Calibri" w:hAnsi="Calibri"/>
        </w:rPr>
        <w:t xml:space="preserve"> growth chambers)</w:t>
      </w:r>
      <w:r w:rsidR="00767982">
        <w:rPr>
          <w:rFonts w:ascii="Calibri" w:hAnsi="Calibri"/>
        </w:rPr>
        <w:t>, where temperatures can be controlled more easily,</w:t>
      </w:r>
      <w:r w:rsidR="00917568">
        <w:rPr>
          <w:rFonts w:ascii="Calibri" w:hAnsi="Calibri"/>
        </w:rPr>
        <w:t xml:space="preserve"> </w:t>
      </w:r>
      <w:r>
        <w:rPr>
          <w:rFonts w:ascii="Calibri" w:hAnsi="Calibri"/>
        </w:rPr>
        <w:t>matches field-based phenology. To date, much research has focused on a limited number of varieties</w:t>
      </w:r>
      <w:r w:rsidR="006E0D1B">
        <w:rPr>
          <w:rFonts w:ascii="Calibri" w:hAnsi="Calibri"/>
        </w:rPr>
        <w:t xml:space="preserve"> </w:t>
      </w:r>
      <w:r w:rsidR="006E0D1B">
        <w:rPr>
          <w:rFonts w:ascii="Calibri" w:hAnsi="Calibri"/>
        </w:rPr>
        <w:fldChar w:fldCharType="begin"/>
      </w:r>
      <w:r w:rsidR="00E739FC">
        <w:rPr>
          <w:rFonts w:ascii="Calibri" w:hAnsi="Calibri"/>
        </w:rPr>
        <w:instrText xml:space="preserve"> ADDIN ZOTERO_ITEM CSL_CITATION {"citationID":"li7iXV5h","properties":{"formattedCitation":"(Sep\\uc0\\u250{}lveda et al., 1986; Mullins, 1992)","plainCitation":"(Sepúlveda et al., 1986; Mullins, 1992)","noteIndex":0},"citationItems":[{"id":180,"uris":["http://zotero.org/users/local/5fXO9JKQ/items/WUVCSRKJ"],"uri":["http://zotero.org/users/local/5fXO9JKQ/items/WUVCSRKJ"],"itemData":{"id":180,"type":"book","title":"Biology of the grapevine","publisher":"Cambridge","publisher-place":"Cambridge","event-place":"Cambridge","abstract":"Information on the evolution, taxonomy, morphology, anatomy, physiology and genetics of grapevines has been scarce and thinly spread in the literature on horticulture and the plant sciences. This book aims to provide a concise but comprehensive overview of the biology and cultivation of the grapevine, accessible to all concerned with viticulture. After a description of the essential features of viticulture, including a concise history from antiquity to modern times, the taxonomy of the grapevine and the evolutionary processes which gave rise to the diversity within the Vitaceae is considered. Particular attention is paid to the genera Vitis and Muscadinia, which are considered a reserve of genetic variation for the improvement of grapevines. A description of the vegetative and reproductive anatomy of the grapevine precedes a full discussion of the developmental and environmental physiology of these fascinating and economically important plants. The concluding chapter considers the potential for genetic improvement of grapevines and includes coverage of the problems encountered, and the methods and strategies employed in breeding for scions and rootstocks.","author":[{"family":"Mullins","given":"Michael G"}],"issued":{"date-parts":[["1992"]]}}},{"id":178,"uris":["http://zotero.org/users/local/5fXO9JKQ/items/63WFWVXB"],"uri":["http://zotero.org/users/local/5fXO9JKQ/items/63WFWVXB"],"itemData":{"id":178,"type":"article-journal","title":"Effect of High Temperature on Grapevines (Vitis vinifera L.). I. Translocation of 14C-Photosynthates","container-title":"American Journal of Enology and Viticulture","page":"13-19","volume":"37","issue":"1","source":"www.ajevonline.org","abstract":"Non-bearing Chenin blanc and bearing Chardonnay vines grown in pots in a greenhouse at 25° to 29°C/15° to 16°C day/night temperatures were transferred to heat stress conditions in a phytotron (40°/20°C day/night) for periods of four, eight, and 12 days before returning to the original greenhouse for an eight-day \"recovery period\". Comparable control plants were kept inside the greenhouse for an equivalent period. 14CO2 was administered to a fully-expanded leaf of each plant at the end of the stress period. Twenty-four hours thereafter, entire vines were harvested and individually divided into 12 or 13 fractions for 14C counting. The distribution pattern of 14C-photosynthates was similar for both cultivars. The amount of 14C in fruit clusters of Chardonnay vines subjected to heat stress was about 2.5% that of control fruit. Accumulation of 14C in heat-stressed vines was significantly greater in the shoot tip and less in the trunk and roots than in control plants. Shoot growth rate of control Chenin blanc plants was greater than plants subjected to heat stress, whereas bearing Chardonnay vines showed the opposite relationship. Dry weight of various plant parts at harvest, root to shoot dry weight ratio, total amount of 14C recovered per plant, and relative amounts of 14C recovered from the treated leaf were not affected by heat stress in both cultivars.","ISSN":"0002-9254","journalAbbreviation":"Am J Enol Vitic.","language":"en","author":[{"family":"Sepúlveda","given":"Gonzalo"},{"family":"Kliewer","given":"W. Mark"},{"family":"Ryugo","given":"Kay"}],"issued":{"date-parts":[["1986",1,1]]}}}],"schema":"https://github.com/citation-style-language/schema/raw/master/csl-citation.json"} </w:instrText>
      </w:r>
      <w:r w:rsidR="006E0D1B">
        <w:rPr>
          <w:rFonts w:ascii="Calibri" w:hAnsi="Calibri"/>
        </w:rPr>
        <w:fldChar w:fldCharType="separate"/>
      </w:r>
      <w:r w:rsidR="00E739FC" w:rsidRPr="00E739FC">
        <w:rPr>
          <w:rFonts w:ascii="Calibri" w:hAnsi="Calibri" w:cs="Calibri"/>
        </w:rPr>
        <w:t>(Sepúlveda et al., 1986; Mullins, 1992)</w:t>
      </w:r>
      <w:r w:rsidR="006E0D1B">
        <w:rPr>
          <w:rFonts w:ascii="Calibri" w:hAnsi="Calibri"/>
        </w:rPr>
        <w:fldChar w:fldCharType="end"/>
      </w:r>
      <w:r>
        <w:rPr>
          <w:rFonts w:ascii="Calibri" w:hAnsi="Calibri"/>
        </w:rPr>
        <w:t xml:space="preserve">, making it difficult to know how much results for one variety </w:t>
      </w:r>
      <w:r w:rsidR="00CF770D">
        <w:rPr>
          <w:rFonts w:ascii="Calibri" w:hAnsi="Calibri"/>
        </w:rPr>
        <w:t xml:space="preserve">can be </w:t>
      </w:r>
      <w:r>
        <w:rPr>
          <w:rFonts w:ascii="Calibri" w:hAnsi="Calibri"/>
        </w:rPr>
        <w:t>extrapolate</w:t>
      </w:r>
      <w:r w:rsidR="00CF770D">
        <w:rPr>
          <w:rFonts w:ascii="Calibri" w:hAnsi="Calibri"/>
        </w:rPr>
        <w:t>d</w:t>
      </w:r>
      <w:r>
        <w:rPr>
          <w:rFonts w:ascii="Calibri" w:hAnsi="Calibri"/>
        </w:rPr>
        <w:t xml:space="preserve"> to another. </w:t>
      </w:r>
      <w:r w:rsidR="00767982">
        <w:rPr>
          <w:rFonts w:ascii="Calibri" w:hAnsi="Calibri"/>
        </w:rPr>
        <w:t>Yet, if a greater diversity of varieties can be grown in lab conditions, lab studies could quickly increase our understanding across varieties. Further, if lab phenology appears similar to field phenology, it would suggest such results could be relevant to field conditions. Beyond this first step then, researchers will want to examine how varying temperature regimes affect particular phenological stages.</w:t>
      </w:r>
      <w:bookmarkEnd w:id="0"/>
      <w:r w:rsidR="00767982">
        <w:rPr>
          <w:rFonts w:ascii="Calibri" w:hAnsi="Calibri"/>
        </w:rPr>
        <w:t xml:space="preserve"> </w:t>
      </w:r>
    </w:p>
    <w:p w14:paraId="61F49324" w14:textId="77777777" w:rsidR="007A2D34" w:rsidRDefault="007A2D34" w:rsidP="00696D94">
      <w:pPr>
        <w:rPr>
          <w:rFonts w:ascii="Calibri" w:hAnsi="Calibri"/>
        </w:rPr>
      </w:pPr>
    </w:p>
    <w:p w14:paraId="14CA0210" w14:textId="14804E03" w:rsidR="00696D94" w:rsidRDefault="00536768" w:rsidP="00696D94">
      <w:pPr>
        <w:rPr>
          <w:rFonts w:ascii="Calibri" w:hAnsi="Calibri"/>
        </w:rPr>
      </w:pPr>
      <w:r>
        <w:rPr>
          <w:rFonts w:ascii="Calibri" w:hAnsi="Calibri"/>
        </w:rPr>
        <w:t>U</w:t>
      </w:r>
      <w:r w:rsidR="00696D94">
        <w:rPr>
          <w:rFonts w:ascii="Calibri" w:hAnsi="Calibri"/>
        </w:rPr>
        <w:t>nderstanding how climate change will affect winegrape flowering</w:t>
      </w:r>
      <w:r w:rsidR="00767982">
        <w:rPr>
          <w:rFonts w:ascii="Calibri" w:hAnsi="Calibri"/>
        </w:rPr>
        <w:t xml:space="preserve"> may be a particularly</w:t>
      </w:r>
      <w:r w:rsidR="00696D94">
        <w:rPr>
          <w:rFonts w:ascii="Calibri" w:hAnsi="Calibri"/>
        </w:rPr>
        <w:t xml:space="preserve"> important aspect of the overall effect on phenology and </w:t>
      </w:r>
      <w:r>
        <w:rPr>
          <w:rFonts w:ascii="Calibri" w:hAnsi="Calibri"/>
        </w:rPr>
        <w:t xml:space="preserve">the impact of temperature on the flowering process will ultimately </w:t>
      </w:r>
      <w:r w:rsidR="00EB778D">
        <w:rPr>
          <w:rFonts w:ascii="Calibri" w:hAnsi="Calibri"/>
        </w:rPr>
        <w:t>influence harvest</w:t>
      </w:r>
      <w:r w:rsidR="00696D94">
        <w:rPr>
          <w:rFonts w:ascii="Calibri" w:hAnsi="Calibri"/>
        </w:rPr>
        <w:t xml:space="preserve"> yields. Studies of vegetative growth and photosynthesis in other perennial crops exposed to a range of temperatures exhibited that extreme temperatures tend to slow or inhibit certain processes in the plants </w:t>
      </w:r>
      <w:r w:rsidR="00E739FC">
        <w:rPr>
          <w:rFonts w:ascii="Calibri" w:hAnsi="Calibri"/>
        </w:rPr>
        <w:fldChar w:fldCharType="begin"/>
      </w:r>
      <w:r w:rsidR="00E739FC">
        <w:rPr>
          <w:rFonts w:ascii="Calibri" w:hAnsi="Calibri"/>
        </w:rPr>
        <w:instrText xml:space="preserve"> ADDIN ZOTERO_ITEM CSL_CITATION {"citationID":"1XDCU2E1","properties":{"formattedCitation":"(Zaka et al., 2016, 2017)","plainCitation":"(Zaka et al., 2016, 2017)","noteIndex":0},"citationItems":[{"id":177,"uris":["http://zotero.org/users/local/5fXO9JKQ/items/XBCDDBLB"],"uri":["http://zotero.org/users/local/5fXO9JKQ/items/XBCDDBLB"],"itemData":{"id":177,"type":"article-journal","title":"Intraspecific variation in thermal acclimation of photosynthesis across a range of temperatures in a perennial crop","container-title":"AoB PLANTS","volume":"8","abstract":"Plants acclimate to the thermal regime they experience. We analysed intra-specific variations in the thermal acclimation of photosynthesis in a perennial herbaceous crop by comparing cultivars from contrasting origins grown at a range of temperatures. It was concluded that both temperate and Mediterranean cultivars display strong patterns of thermal acclimation in the 5-40°C range. No evidence of superior performance was found for Mediterranean genotypes at high temperatures. Interest in the thermal acclimation of photosynthesis has been stimulated by the increasing relevance of climate change. However, little is known about intra-specific variations in thermal acclimation and its potential for breeding. In this article, we examined the difference in thermal acclimation between alfalfa ( Medicago sativa ) cultivars originating from contrasting origins, and sought to analyze the mechanisms in play. A series of experiments was carried out at seven growth temperatures between 5 and 35 °C using four cultivars from temperate and Mediterranean origin. Leaf traits, the photosynthetic rate at 25 °C ( A 400 25 ), the photosynthetic rate at optimal temperature ( A 400 opt ), the thermal optimum of photosynthesis ( T opt ), and the photosynthetic parameters from the Farqhuar model were determined. Irrespective of cultivar origin, a clear shift in the temperature responses of photosynthesis was observed as a function of growth temperature, affecting thermal optimum of photosynthesis, photosynthetic rate at optimal temperature and photosynthetic rate at 25 °C. For both cultivars, T opt values increased linearly in leaves grown between 5 and 35 °C. Relative homeostasis of A 400 25 and A 400 opt was found between 10 °C and 30 °C growth temperatures, but sharp declines were recorded at 5 and 35 °C. This homeostasis was achieved in part through modifications to leaf nitrogen content, which increased at extreme temperatures. Significant changes were also recorded regarding nitrogen partitioning in the photosynthetic apparatus and in the temperature dependence of photosynthetic parameters. The cultivars differed only in terms of the temperature response of photosynthetic parameters, with Mediterranean genotypes displaying a greater sensitivity of the maximum rate of Rubisco carboxylation to elevated temperatures. It was concluded that intra-specific variations in the temperature acclimation of photosynthesis exist among alfalfa cultivars, but that Mediterranean genotypes presented no evidence of superior performance at high temperatures.","DOI":"10.1093/aobpla/plw035","author":[{"family":"Zaka","given":"Serge"},{"family":"Frak","given":"Ela"},{"family":"Julier","given":"Bernadette"},{"family":"Gastal","given":"François"},{"family":"Louarn","given":"Gaëtan"}],"issued":{"date-parts":[["2016"]]}}},{"id":176,"uris":["http://zotero.org/users/local/5fXO9JKQ/items/DTV6MJKQ"],"uri":["http://zotero.org/users/local/5fXO9JKQ/items/DTV6MJKQ"],"itemData":{"id":176,"type":"article-journal","title":"How variable are non-linear developmental responses to temperature in two perennial forage species?","container-title":"Agricultural and Forest Meteorology","page":"433-442","volume":"232","abstract":"•Different developmental processes are assumed to share a unique response to temperature in crop models.•In alfalfa and tall fescue, temperature dependencies differed substantially between processes.•Within each species, genotypes from contrasting origins presented identical responses.•The differences between temperature dependencies were magnified close to extreme temperatures.•This could lead to significant bias of prediction of plant phenology depending on calibration method. Developmental responses to temperature are critical to yield formation in crops and perennial grassland species. However, their characterisation over a broad range of temperatures relevant to climate change studies has been limited in these species. The present study sought to determine the non-linear developmental responses to temperature of two major grassland species, tall fescue (Festuca arundinacea) and alfalfa (Medicago sativa), and to assess i) whether a coordinated response occurred between different developmental processes, ii) if genotypes from contrasting origins differed in their responses, and iii) to quantify how a lack of coordination and genetic variability might affect estimates of thermal time progression under present and future climate scenarios. Two series of experiments were carried out under controlled conditions with eight constant temperatures ranging from 5°C to 40°C applied to seedlings and mature plants. Different growth and developmental processes were characterized, including shoot development and radicle, leaf and stem growth. Once normalized to a temperature of 20°C, the temperature responses of the different processes displayed no significant variability between temperate and Mediterranean genotypes. On the other hand, not all developmental processes within a genotype displayed a coordinated response to temperature. Significant departures from the response of shoot development in mature plants were observed regarding several processes, particularly at low and supra-optimal temperatures (up to ±5°C and ±2°C for minimal and maximal temperature estimates, respectively). Differences were particularly marked relative to node and stem elongation responses. Overall, when using the temperature dependencies of different processes to estimate cumulative thermal time, significant bias was observed in alfalfa when considering stem elongation by comparison with other processes. The consequences for improvements to forage crop models, and for the meta-analyses often used to calibrate them, are discussed.","DOI":"10.1016/j.agrformet.2016.10.004","ISSN":"0168-1923","author":[{"family":"Zaka","given":"Serge"},{"family":"Ahmed","given":"Lina Qadir"},{"family":"Escobar-Gutiérrez","given":"Abraham J."},{"family":"Gastal","given":"François"},{"family":"Julier","given":"Bernadette"},{"family":"Louarn","given":"Gaëtan"}],"issued":{"date-parts":[["2017"]]}}}],"schema":"https://github.com/citation-style-language/schema/raw/master/csl-citation.json"} </w:instrText>
      </w:r>
      <w:r w:rsidR="00E739FC">
        <w:rPr>
          <w:rFonts w:ascii="Calibri" w:hAnsi="Calibri"/>
        </w:rPr>
        <w:fldChar w:fldCharType="separate"/>
      </w:r>
      <w:r w:rsidR="00E739FC" w:rsidRPr="00E739FC">
        <w:rPr>
          <w:rFonts w:ascii="Calibri" w:hAnsi="Calibri" w:cs="Calibri"/>
        </w:rPr>
        <w:t>(Zaka et al., 2016, 2017)</w:t>
      </w:r>
      <w:r w:rsidR="00E739FC">
        <w:rPr>
          <w:rFonts w:ascii="Calibri" w:hAnsi="Calibri"/>
        </w:rPr>
        <w:fldChar w:fldCharType="end"/>
      </w:r>
      <w:r w:rsidR="00B03066">
        <w:rPr>
          <w:rFonts w:ascii="Calibri" w:hAnsi="Calibri"/>
        </w:rPr>
        <w:t xml:space="preserve">. In this context, </w:t>
      </w:r>
      <w:r w:rsidR="00154271">
        <w:rPr>
          <w:rFonts w:ascii="Calibri" w:hAnsi="Calibri"/>
        </w:rPr>
        <w:t>we would expect that</w:t>
      </w:r>
      <w:r w:rsidR="00696D94">
        <w:rPr>
          <w:rFonts w:ascii="Calibri" w:hAnsi="Calibri"/>
        </w:rPr>
        <w:t xml:space="preserve"> </w:t>
      </w:r>
      <w:r w:rsidR="0035300E">
        <w:rPr>
          <w:rFonts w:ascii="Calibri" w:hAnsi="Calibri"/>
        </w:rPr>
        <w:t>grapevine flowering</w:t>
      </w:r>
      <w:r w:rsidR="00B03066">
        <w:rPr>
          <w:rFonts w:ascii="Calibri" w:hAnsi="Calibri"/>
        </w:rPr>
        <w:t xml:space="preserve"> </w:t>
      </w:r>
      <w:r w:rsidR="003C18DC">
        <w:rPr>
          <w:rFonts w:ascii="Calibri" w:hAnsi="Calibri"/>
        </w:rPr>
        <w:t xml:space="preserve">development may similarly slow down at higher temperatures. </w:t>
      </w:r>
    </w:p>
    <w:p w14:paraId="3074925F" w14:textId="32438873" w:rsidR="00A57D56" w:rsidRDefault="00A57D56" w:rsidP="00696D94">
      <w:pPr>
        <w:rPr>
          <w:rFonts w:ascii="Calibri" w:hAnsi="Calibri"/>
        </w:rPr>
      </w:pPr>
    </w:p>
    <w:p w14:paraId="1385086E" w14:textId="520D4397" w:rsidR="00D956ED" w:rsidRDefault="00696D94" w:rsidP="00696D94">
      <w:pPr>
        <w:rPr>
          <w:rFonts w:ascii="Calibri" w:hAnsi="Calibri"/>
        </w:rPr>
      </w:pPr>
      <w:r>
        <w:rPr>
          <w:rFonts w:ascii="Calibri" w:hAnsi="Calibri"/>
        </w:rPr>
        <w:t xml:space="preserve">Here we </w:t>
      </w:r>
      <w:r w:rsidR="00320F9B">
        <w:rPr>
          <w:rFonts w:ascii="Calibri" w:hAnsi="Calibri"/>
        </w:rPr>
        <w:t xml:space="preserve">address these issues through first, a literature review </w:t>
      </w:r>
      <w:r w:rsidR="00A524E8">
        <w:rPr>
          <w:rFonts w:ascii="Calibri" w:hAnsi="Calibri"/>
        </w:rPr>
        <w:t>of warming studies on winegrape phenology</w:t>
      </w:r>
      <w:r w:rsidR="00320F9B">
        <w:rPr>
          <w:rFonts w:ascii="Calibri" w:hAnsi="Calibri"/>
        </w:rPr>
        <w:t xml:space="preserve"> to examine how many varieties have been studied, over which temperatures and </w:t>
      </w:r>
      <w:r w:rsidR="00432AFE">
        <w:rPr>
          <w:rFonts w:ascii="Calibri" w:hAnsi="Calibri"/>
        </w:rPr>
        <w:t xml:space="preserve">their </w:t>
      </w:r>
      <w:r w:rsidR="00320F9B">
        <w:rPr>
          <w:rFonts w:ascii="Calibri" w:hAnsi="Calibri"/>
        </w:rPr>
        <w:t>findings, second, our efforts to examine how temperature affects flowering in a variety-rich study. In this study, we had</w:t>
      </w:r>
      <w:r w:rsidR="00767982">
        <w:rPr>
          <w:rFonts w:ascii="Calibri" w:hAnsi="Calibri"/>
        </w:rPr>
        <w:t xml:space="preserve"> two major aims</w:t>
      </w:r>
      <w:r w:rsidR="00CF770D">
        <w:rPr>
          <w:rFonts w:ascii="Calibri" w:hAnsi="Calibri"/>
        </w:rPr>
        <w:t>:</w:t>
      </w:r>
      <w:r w:rsidR="00E11A33">
        <w:rPr>
          <w:rFonts w:ascii="Calibri" w:hAnsi="Calibri"/>
        </w:rPr>
        <w:t xml:space="preserve"> (1) to test </w:t>
      </w:r>
      <w:r w:rsidR="00767982">
        <w:rPr>
          <w:rFonts w:ascii="Calibri" w:hAnsi="Calibri"/>
        </w:rPr>
        <w:t>whether phenology (budburst and leafout) in lab conditions correlated with field phenology for</w:t>
      </w:r>
      <w:r>
        <w:rPr>
          <w:rFonts w:ascii="Calibri" w:hAnsi="Calibri"/>
        </w:rPr>
        <w:t xml:space="preserve"> 50 varieties in the </w:t>
      </w:r>
      <w:r w:rsidR="00767982">
        <w:rPr>
          <w:rFonts w:ascii="Calibri" w:hAnsi="Calibri"/>
        </w:rPr>
        <w:t>lab</w:t>
      </w:r>
      <w:r w:rsidR="00CF770D">
        <w:rPr>
          <w:rFonts w:ascii="Calibri" w:hAnsi="Calibri"/>
        </w:rPr>
        <w:t>, and</w:t>
      </w:r>
      <w:r w:rsidR="00767982">
        <w:rPr>
          <w:rFonts w:ascii="Calibri" w:hAnsi="Calibri"/>
        </w:rPr>
        <w:t xml:space="preserve"> (2) </w:t>
      </w:r>
      <w:r w:rsidR="00A32410">
        <w:rPr>
          <w:rFonts w:ascii="Calibri" w:hAnsi="Calibri"/>
        </w:rPr>
        <w:t>to  examine</w:t>
      </w:r>
      <w:r w:rsidR="00767982">
        <w:rPr>
          <w:rFonts w:ascii="Calibri" w:hAnsi="Calibri"/>
        </w:rPr>
        <w:t xml:space="preserve"> </w:t>
      </w:r>
      <w:r>
        <w:rPr>
          <w:rFonts w:ascii="Calibri" w:hAnsi="Calibri"/>
        </w:rPr>
        <w:t xml:space="preserve">the </w:t>
      </w:r>
      <w:r w:rsidR="00D13E7F">
        <w:rPr>
          <w:rFonts w:ascii="Calibri" w:hAnsi="Calibri"/>
        </w:rPr>
        <w:t xml:space="preserve">effect of higher temperatures on flowering development, by following the </w:t>
      </w:r>
      <w:r>
        <w:rPr>
          <w:rFonts w:ascii="Calibri" w:hAnsi="Calibri"/>
        </w:rPr>
        <w:t xml:space="preserve">flowering response of </w:t>
      </w:r>
      <w:r w:rsidR="005439CE">
        <w:rPr>
          <w:rFonts w:ascii="Calibri" w:hAnsi="Calibri"/>
        </w:rPr>
        <w:t xml:space="preserve">a small subset of </w:t>
      </w:r>
      <w:r w:rsidR="00767982">
        <w:rPr>
          <w:rFonts w:ascii="Calibri" w:hAnsi="Calibri"/>
        </w:rPr>
        <w:t xml:space="preserve">these </w:t>
      </w:r>
      <w:r w:rsidR="005439CE">
        <w:rPr>
          <w:rFonts w:ascii="Calibri" w:hAnsi="Calibri"/>
        </w:rPr>
        <w:t xml:space="preserve">varieties </w:t>
      </w:r>
      <w:r>
        <w:rPr>
          <w:rFonts w:ascii="Calibri" w:hAnsi="Calibri"/>
        </w:rPr>
        <w:t xml:space="preserve">across </w:t>
      </w:r>
      <w:r w:rsidR="005439CE">
        <w:rPr>
          <w:rFonts w:ascii="Calibri" w:hAnsi="Calibri"/>
        </w:rPr>
        <w:t xml:space="preserve">mean </w:t>
      </w:r>
      <w:r>
        <w:rPr>
          <w:rFonts w:ascii="Calibri" w:hAnsi="Calibri"/>
        </w:rPr>
        <w:t>temperatures</w:t>
      </w:r>
      <w:r w:rsidR="007E648C">
        <w:rPr>
          <w:rFonts w:ascii="Calibri" w:hAnsi="Calibri"/>
        </w:rPr>
        <w:t xml:space="preserve"> </w:t>
      </w:r>
      <w:r w:rsidR="005439CE">
        <w:rPr>
          <w:rFonts w:ascii="Calibri" w:hAnsi="Calibri"/>
        </w:rPr>
        <w:t xml:space="preserve">of </w:t>
      </w:r>
      <w:r w:rsidR="005439CE" w:rsidRPr="00484110">
        <w:rPr>
          <w:rFonts w:eastAsia="Times New Roman" w:cstheme="minorHAnsi"/>
          <w:shd w:val="clear" w:color="auto" w:fill="FFFFFF"/>
        </w:rPr>
        <w:t xml:space="preserve">20 </w:t>
      </w:r>
      <w:r w:rsidR="005439CE" w:rsidRPr="0044629C">
        <w:rPr>
          <w:rFonts w:ascii="Lucida Grande" w:hAnsi="Lucida Grande" w:cs="Lucida Grande"/>
          <w:b/>
          <w:color w:val="000000"/>
        </w:rPr>
        <w:t>°</w:t>
      </w:r>
      <w:r w:rsidR="005439CE" w:rsidRPr="00484110">
        <w:rPr>
          <w:rFonts w:eastAsia="Times New Roman" w:cstheme="minorHAnsi"/>
          <w:shd w:val="clear" w:color="auto" w:fill="FFFFFF"/>
        </w:rPr>
        <w:t xml:space="preserve">C to 34 </w:t>
      </w:r>
      <w:r w:rsidR="005439CE" w:rsidRPr="00AA3AFC">
        <w:rPr>
          <w:rFonts w:ascii="Lucida Grande" w:hAnsi="Lucida Grande" w:cs="Lucida Grande"/>
          <w:b/>
          <w:color w:val="000000"/>
        </w:rPr>
        <w:t>°</w:t>
      </w:r>
      <w:r w:rsidR="005439CE" w:rsidRPr="00484110">
        <w:rPr>
          <w:rFonts w:eastAsia="Times New Roman" w:cstheme="minorHAnsi"/>
          <w:shd w:val="clear" w:color="auto" w:fill="FFFFFF"/>
        </w:rPr>
        <w:t>C</w:t>
      </w:r>
      <w:r w:rsidR="005439CE">
        <w:rPr>
          <w:rFonts w:eastAsia="Times New Roman" w:cstheme="minorHAnsi"/>
          <w:shd w:val="clear" w:color="auto" w:fill="FFFFFF"/>
        </w:rPr>
        <w:t xml:space="preserve"> </w:t>
      </w:r>
      <w:r w:rsidR="007E648C">
        <w:rPr>
          <w:rFonts w:ascii="Calibri" w:hAnsi="Calibri"/>
        </w:rPr>
        <w:t>in growth chambers</w:t>
      </w:r>
      <w:r>
        <w:rPr>
          <w:rFonts w:ascii="Calibri" w:hAnsi="Calibri"/>
        </w:rPr>
        <w:t xml:space="preserve">. </w:t>
      </w:r>
      <w:r w:rsidR="00A32410">
        <w:rPr>
          <w:rFonts w:ascii="Calibri" w:hAnsi="Calibri"/>
        </w:rPr>
        <w:t>Our overall aim to provide a review of experiments to date, and to outline our findings and challenges in conducting a variety-rich lab experiment.</w:t>
      </w:r>
    </w:p>
    <w:p w14:paraId="24704C40" w14:textId="66ED49CD" w:rsidR="00696D94" w:rsidRDefault="00696D94" w:rsidP="00696D94">
      <w:pPr>
        <w:rPr>
          <w:rFonts w:ascii="Calibri" w:hAnsi="Calibri"/>
        </w:rPr>
      </w:pPr>
    </w:p>
    <w:p w14:paraId="1D187AD4" w14:textId="5E154D16" w:rsidR="00D70FE0" w:rsidRPr="00EE2C95" w:rsidRDefault="00F941E0" w:rsidP="00EE2C95">
      <w:pPr>
        <w:rPr>
          <w:b/>
        </w:rPr>
      </w:pPr>
      <w:r>
        <w:rPr>
          <w:b/>
        </w:rPr>
        <w:t xml:space="preserve">Materials and </w:t>
      </w:r>
      <w:r w:rsidR="000B3811" w:rsidRPr="00EE2C95">
        <w:rPr>
          <w:b/>
        </w:rPr>
        <w:t>Methods</w:t>
      </w:r>
    </w:p>
    <w:p w14:paraId="2EBEFDB0" w14:textId="77777777" w:rsidR="006C121E" w:rsidRDefault="006C121E">
      <w:pPr>
        <w:rPr>
          <w:rFonts w:ascii="Calibri" w:hAnsi="Calibri"/>
        </w:rPr>
      </w:pPr>
    </w:p>
    <w:p w14:paraId="2E6DC016" w14:textId="74D60694" w:rsidR="00517698" w:rsidRPr="00FE7D3B" w:rsidRDefault="00517698">
      <w:pPr>
        <w:rPr>
          <w:rFonts w:ascii="Calibri" w:hAnsi="Calibri"/>
          <w:u w:val="single"/>
        </w:rPr>
      </w:pPr>
      <w:r w:rsidRPr="00FE7D3B">
        <w:rPr>
          <w:rFonts w:ascii="Calibri" w:hAnsi="Calibri"/>
          <w:u w:val="single"/>
        </w:rPr>
        <w:t>Literature review:</w:t>
      </w:r>
    </w:p>
    <w:p w14:paraId="0E656405" w14:textId="77777777" w:rsidR="009474AE" w:rsidRDefault="009474AE">
      <w:pPr>
        <w:rPr>
          <w:rFonts w:ascii="Calibri" w:hAnsi="Calibri"/>
        </w:rPr>
      </w:pPr>
    </w:p>
    <w:p w14:paraId="199B3D59" w14:textId="704CAAB4" w:rsidR="009474AE" w:rsidRDefault="00FE7D3B">
      <w:pPr>
        <w:rPr>
          <w:rFonts w:ascii="Calibri" w:hAnsi="Calibri"/>
        </w:rPr>
      </w:pPr>
      <w:r>
        <w:rPr>
          <w:rFonts w:ascii="Calibri" w:hAnsi="Calibri"/>
        </w:rPr>
        <w:t xml:space="preserve">We conducted </w:t>
      </w:r>
      <w:r w:rsidR="00E21010">
        <w:rPr>
          <w:rFonts w:ascii="Calibri" w:hAnsi="Calibri"/>
        </w:rPr>
        <w:t>a</w:t>
      </w:r>
      <w:r>
        <w:rPr>
          <w:rFonts w:ascii="Calibri" w:hAnsi="Calibri"/>
        </w:rPr>
        <w:t xml:space="preserve"> literature review by searching Google Scholar, ISI Web of Science and ScholarOneSearch for searches including `Vitis vinifera’ </w:t>
      </w:r>
      <w:r w:rsidR="00E21010">
        <w:rPr>
          <w:rFonts w:ascii="Calibri" w:hAnsi="Calibri"/>
        </w:rPr>
        <w:t>with</w:t>
      </w:r>
      <w:r>
        <w:rPr>
          <w:rFonts w:ascii="Calibri" w:hAnsi="Calibri"/>
        </w:rPr>
        <w:t xml:space="preserve"> combinations of `heat toleran*,’ `growth chamber,’ ‘phenolog*,’ `temperature manipulation’ then reviewed papers that experimentally manipulated temperatures of growing grapevines</w:t>
      </w:r>
      <w:r w:rsidR="00EA6C8C">
        <w:rPr>
          <w:rFonts w:ascii="Calibri" w:hAnsi="Calibri"/>
        </w:rPr>
        <w:t xml:space="preserve"> and reported phenological responses</w:t>
      </w:r>
      <w:r>
        <w:rPr>
          <w:rFonts w:ascii="Calibri" w:hAnsi="Calibri"/>
        </w:rPr>
        <w:t xml:space="preserve"> (excluding all studies without experimental warming or of warming applied to dormant cuttings or plants</w:t>
      </w:r>
      <w:r w:rsidR="00EA6C8C">
        <w:rPr>
          <w:rFonts w:ascii="Calibri" w:hAnsi="Calibri"/>
        </w:rPr>
        <w:t>, or focused only on berry ripening</w:t>
      </w:r>
      <w:r>
        <w:rPr>
          <w:rFonts w:ascii="Calibri" w:hAnsi="Calibri"/>
        </w:rPr>
        <w:t>).</w:t>
      </w:r>
      <w:r w:rsidR="00A14CB3">
        <w:rPr>
          <w:rFonts w:ascii="Calibri" w:hAnsi="Calibri"/>
        </w:rPr>
        <w:t xml:space="preserve"> We additionally included any relevant papers of which we were aware that we did not find in these searches. </w:t>
      </w:r>
      <w:r w:rsidR="00753EA4">
        <w:rPr>
          <w:rFonts w:ascii="Calibri" w:hAnsi="Calibri"/>
        </w:rPr>
        <w:t xml:space="preserve">While some studies included additional treatments (e.g., drought, CO2 manipulation) we focus on results relating to warming and phenology. </w:t>
      </w:r>
    </w:p>
    <w:p w14:paraId="4018071F" w14:textId="77777777" w:rsidR="00517698" w:rsidRDefault="00517698">
      <w:pPr>
        <w:rPr>
          <w:rFonts w:ascii="Calibri" w:hAnsi="Calibri"/>
        </w:rPr>
      </w:pPr>
    </w:p>
    <w:p w14:paraId="0D9A8594" w14:textId="6AEFD904" w:rsidR="00517698" w:rsidRPr="00FE7D3B" w:rsidRDefault="009474AE">
      <w:pPr>
        <w:rPr>
          <w:rFonts w:ascii="Calibri" w:hAnsi="Calibri"/>
          <w:u w:val="single"/>
        </w:rPr>
      </w:pPr>
      <w:r w:rsidRPr="00FE7D3B">
        <w:rPr>
          <w:rFonts w:ascii="Calibri" w:hAnsi="Calibri"/>
          <w:u w:val="single"/>
        </w:rPr>
        <w:t>Variety-rich study:</w:t>
      </w:r>
    </w:p>
    <w:p w14:paraId="6D876D41" w14:textId="77777777" w:rsidR="00517698" w:rsidRDefault="00517698">
      <w:pPr>
        <w:rPr>
          <w:rFonts w:ascii="Calibri" w:hAnsi="Calibri"/>
        </w:rPr>
      </w:pPr>
    </w:p>
    <w:p w14:paraId="3D8B08EF" w14:textId="24FD8027" w:rsidR="00E40269" w:rsidRPr="0087588B" w:rsidRDefault="00083FAD" w:rsidP="006C121E">
      <w:pPr>
        <w:rPr>
          <w:rFonts w:eastAsia="Times New Roman"/>
        </w:rPr>
      </w:pPr>
      <w:r>
        <w:rPr>
          <w:rFonts w:ascii="Calibri" w:hAnsi="Calibri"/>
        </w:rPr>
        <w:t>Observations of field-grown winegrapes in the UC Davis Robert Mondavi Institute</w:t>
      </w:r>
      <w:r w:rsidR="00E624CD">
        <w:rPr>
          <w:rFonts w:ascii="Calibri" w:hAnsi="Calibri"/>
        </w:rPr>
        <w:t xml:space="preserve"> (RMI)</w:t>
      </w:r>
      <w:r>
        <w:rPr>
          <w:rFonts w:ascii="Calibri" w:hAnsi="Calibri"/>
        </w:rPr>
        <w:t xml:space="preserve"> Vineyard </w:t>
      </w:r>
      <w:r w:rsidR="00B96377">
        <w:rPr>
          <w:rFonts w:ascii="Calibri" w:hAnsi="Calibri"/>
        </w:rPr>
        <w:t xml:space="preserve">(Davis, California, USA) </w:t>
      </w:r>
      <w:r>
        <w:rPr>
          <w:rFonts w:ascii="Calibri" w:hAnsi="Calibri"/>
        </w:rPr>
        <w:t xml:space="preserve">using the modified Eichorn-Lorenz (EL) scale </w:t>
      </w:r>
      <w:r w:rsidR="00C065A7">
        <w:rPr>
          <w:rFonts w:ascii="Calibri" w:hAnsi="Calibri"/>
        </w:rPr>
        <w:fldChar w:fldCharType="begin"/>
      </w:r>
      <w:r w:rsidR="00C065A7">
        <w:rPr>
          <w:rFonts w:ascii="Calibri" w:hAnsi="Calibri"/>
        </w:rPr>
        <w:instrText xml:space="preserve"> ADDIN ZOTERO_ITEM CSL_CITATION {"citationID":"VnK7pe1U","properties":{"formattedCitation":"(Coombe, 1995)","plainCitation":"(Coombe, 1995)","noteIndex":0},"citationItems":[{"id":134,"uris":["http://zotero.org/users/local/5fXO9JKQ/items/VZDI3Y6L"],"uri":["http://zotero.org/users/local/5fXO9JKQ/items/VZDI3Y6L"],"itemData":{"id":134,"type":"article-journal","title":"Growth Stages of the Grapevine: Adoption of a system for identifying grapevine growth stages","container-title":"Australian Journal of Grape and Wine Research","page":"104-110","volume":"1","issue":"2","abstract":"The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system.","DOI":"10.1111/j.1755-0238.1995.tb00086.x","ISSN":"1755-0238","author":[{"family":"Coombe","given":"B. G."}],"issued":{"date-parts":[["1995"]]}}}],"schema":"https://github.com/citation-style-language/schema/raw/master/csl-citation.json"} </w:instrText>
      </w:r>
      <w:r w:rsidR="00C065A7">
        <w:rPr>
          <w:rFonts w:ascii="Calibri" w:hAnsi="Calibri"/>
        </w:rPr>
        <w:fldChar w:fldCharType="separate"/>
      </w:r>
      <w:r w:rsidR="00C065A7" w:rsidRPr="00C065A7">
        <w:rPr>
          <w:rFonts w:ascii="Calibri" w:hAnsi="Calibri" w:cs="Calibri"/>
        </w:rPr>
        <w:t>(Coombe, 1995)</w:t>
      </w:r>
      <w:r w:rsidR="00C065A7">
        <w:rPr>
          <w:rFonts w:ascii="Calibri" w:hAnsi="Calibri"/>
        </w:rPr>
        <w:fldChar w:fldCharType="end"/>
      </w:r>
      <w:r>
        <w:rPr>
          <w:rFonts w:ascii="Calibri" w:hAnsi="Calibri"/>
        </w:rPr>
        <w:t xml:space="preserve"> began 6 March 2015 and continued generally every 3-4 days until 2 April 2015, when almost all plants had reached EL stage 11 or higher</w:t>
      </w:r>
      <w:r w:rsidR="00FB7069">
        <w:rPr>
          <w:rFonts w:ascii="Calibri" w:hAnsi="Calibri"/>
        </w:rPr>
        <w:t xml:space="preserve"> (data and </w:t>
      </w:r>
      <w:r w:rsidR="0087588B">
        <w:rPr>
          <w:rFonts w:ascii="Calibri" w:hAnsi="Calibri"/>
        </w:rPr>
        <w:t>full</w:t>
      </w:r>
      <w:r w:rsidR="00FB7069">
        <w:rPr>
          <w:rFonts w:ascii="Calibri" w:hAnsi="Calibri"/>
        </w:rPr>
        <w:t xml:space="preserve"> methods available at: </w:t>
      </w:r>
      <w:hyperlink r:id="rId9" w:history="1">
        <w:r w:rsidR="0087588B">
          <w:rPr>
            <w:rStyle w:val="Hyperlink"/>
            <w:rFonts w:eastAsia="Times New Roman"/>
          </w:rPr>
          <w:t>https://knb.ecoinformatics.org/view/doi:10.5063/F18G8J29</w:t>
        </w:r>
      </w:hyperlink>
      <w:r w:rsidR="00FB7069">
        <w:rPr>
          <w:rFonts w:ascii="Calibri" w:hAnsi="Calibri"/>
        </w:rPr>
        <w:t>)</w:t>
      </w:r>
      <w:r>
        <w:rPr>
          <w:rFonts w:ascii="Calibri" w:hAnsi="Calibri"/>
        </w:rPr>
        <w:t xml:space="preserve">. </w:t>
      </w:r>
      <w:r w:rsidR="00E40269">
        <w:rPr>
          <w:rFonts w:ascii="Calibri" w:hAnsi="Calibri"/>
        </w:rPr>
        <w:t>Dormant</w:t>
      </w:r>
      <w:r w:rsidR="006C121E">
        <w:rPr>
          <w:rFonts w:ascii="Calibri" w:hAnsi="Calibri"/>
        </w:rPr>
        <w:t xml:space="preserve"> </w:t>
      </w:r>
      <w:r w:rsidR="009D31F5">
        <w:rPr>
          <w:rFonts w:ascii="Calibri" w:hAnsi="Calibri"/>
        </w:rPr>
        <w:t xml:space="preserve">winegrape </w:t>
      </w:r>
      <w:r w:rsidR="006C121E">
        <w:rPr>
          <w:rFonts w:ascii="Calibri" w:hAnsi="Calibri"/>
        </w:rPr>
        <w:t>cuttings were t</w:t>
      </w:r>
      <w:r>
        <w:rPr>
          <w:rFonts w:ascii="Calibri" w:hAnsi="Calibri"/>
        </w:rPr>
        <w:t>hen taken in December of 201</w:t>
      </w:r>
      <w:r w:rsidR="00B36315">
        <w:rPr>
          <w:rFonts w:ascii="Calibri" w:hAnsi="Calibri"/>
        </w:rPr>
        <w:t>5</w:t>
      </w:r>
      <w:r>
        <w:rPr>
          <w:rFonts w:ascii="Calibri" w:hAnsi="Calibri"/>
        </w:rPr>
        <w:t>.</w:t>
      </w:r>
    </w:p>
    <w:p w14:paraId="5FE14379" w14:textId="77777777" w:rsidR="00E40269" w:rsidRDefault="00E40269" w:rsidP="006C121E">
      <w:pPr>
        <w:rPr>
          <w:rFonts w:ascii="Calibri" w:hAnsi="Calibri"/>
        </w:rPr>
      </w:pPr>
    </w:p>
    <w:p w14:paraId="46EC7A6B" w14:textId="5FDF23D6" w:rsidR="006C121E" w:rsidRDefault="00E40269" w:rsidP="006C121E">
      <w:r>
        <w:rPr>
          <w:rFonts w:ascii="Calibri" w:hAnsi="Calibri"/>
        </w:rPr>
        <w:t>Following collection, cuttings were chilled for 21 days (</w:t>
      </w:r>
      <w:r w:rsidR="00895D32">
        <w:rPr>
          <w:rFonts w:ascii="Calibri" w:hAnsi="Calibri"/>
        </w:rPr>
        <w:t>4° C</w:t>
      </w:r>
      <w:r>
        <w:rPr>
          <w:rFonts w:ascii="Calibri" w:hAnsi="Calibri"/>
        </w:rPr>
        <w:t>) at the Arnold Arboretum</w:t>
      </w:r>
      <w:r w:rsidR="00B96377">
        <w:rPr>
          <w:rFonts w:ascii="Calibri" w:hAnsi="Calibri"/>
        </w:rPr>
        <w:t xml:space="preserve"> (Boston, Massachusetts, USA)</w:t>
      </w:r>
      <w:r>
        <w:rPr>
          <w:rFonts w:ascii="Calibri" w:hAnsi="Calibri"/>
        </w:rPr>
        <w:t xml:space="preserve">, then forced in greenhouses </w:t>
      </w:r>
      <w:r w:rsidR="00B07284">
        <w:t xml:space="preserve">in 26 cm diameter </w:t>
      </w:r>
      <w:r w:rsidR="001212FC">
        <w:t xml:space="preserve">(9.6L) </w:t>
      </w:r>
      <w:r w:rsidR="00B07284">
        <w:t xml:space="preserve">pots </w:t>
      </w:r>
      <w:r>
        <w:t>in January 2016</w:t>
      </w:r>
      <w:r w:rsidR="003E7C38">
        <w:t xml:space="preserve"> (9.6L)</w:t>
      </w:r>
      <w:r>
        <w:t xml:space="preserve">. After several months of growth, on </w:t>
      </w:r>
      <w:r w:rsidR="0083421C">
        <w:t>27 May</w:t>
      </w:r>
      <w:r w:rsidR="009D31F5">
        <w:t xml:space="preserve"> they were placed in growth chambers w</w:t>
      </w:r>
      <w:r w:rsidR="00B07284">
        <w:t>ith day/night temperatures of 6/4</w:t>
      </w:r>
      <w:r w:rsidR="009D31F5">
        <w:t xml:space="preserve"> </w:t>
      </w:r>
      <w:r w:rsidR="009D31F5">
        <w:rPr>
          <w:rFonts w:ascii="Calibri" w:hAnsi="Calibri"/>
        </w:rPr>
        <w:t>°C</w:t>
      </w:r>
      <w:r w:rsidR="00B07284">
        <w:t xml:space="preserve"> and </w:t>
      </w:r>
      <w:r w:rsidR="009D31F5">
        <w:t>an 8-hour photoperiod to induce dormancy</w:t>
      </w:r>
      <w:r w:rsidR="00B07284">
        <w:t xml:space="preserve">, though the plants did not appear </w:t>
      </w:r>
      <w:r w:rsidR="0083421C">
        <w:t>visibly dormant until 20 June</w:t>
      </w:r>
      <w:r w:rsidR="00AA4836">
        <w:t xml:space="preserve"> 2016</w:t>
      </w:r>
      <w:r w:rsidR="00B10496">
        <w:t>.</w:t>
      </w:r>
    </w:p>
    <w:p w14:paraId="0951E2E8" w14:textId="77777777" w:rsidR="006C121E" w:rsidRDefault="006C121E" w:rsidP="006C121E"/>
    <w:p w14:paraId="79213096" w14:textId="48E0D418" w:rsidR="006C121E" w:rsidRDefault="0083421C" w:rsidP="006C121E">
      <w:pPr>
        <w:rPr>
          <w:rFonts w:ascii="Calibri" w:hAnsi="Calibri"/>
        </w:rPr>
      </w:pPr>
      <w:r>
        <w:t>On 15 August</w:t>
      </w:r>
      <w:r w:rsidR="00E40269">
        <w:t xml:space="preserve"> 2016</w:t>
      </w:r>
      <w:r w:rsidR="006C121E">
        <w:t>, the</w:t>
      </w:r>
      <w:r w:rsidR="009D31F5">
        <w:t xml:space="preserve"> 351</w:t>
      </w:r>
      <w:r w:rsidR="00EA0E17">
        <w:t xml:space="preserve"> </w:t>
      </w:r>
      <w:r w:rsidR="00895618">
        <w:t>potted cuttings</w:t>
      </w:r>
      <w:r w:rsidR="006C121E">
        <w:t xml:space="preserve"> were moved </w:t>
      </w:r>
      <w:r w:rsidR="00E40269">
        <w:t>out of the chambers</w:t>
      </w:r>
      <w:r w:rsidR="009D31F5">
        <w:t xml:space="preserve"> and</w:t>
      </w:r>
      <w:r w:rsidR="006C121E">
        <w:t xml:space="preserve"> into a greenhouse where the initial day temperature was 18.5 </w:t>
      </w:r>
      <w:r w:rsidR="006C121E">
        <w:rPr>
          <w:rFonts w:ascii="Calibri" w:hAnsi="Calibri"/>
        </w:rPr>
        <w:t xml:space="preserve">± </w:t>
      </w:r>
      <w:r w:rsidR="006C121E">
        <w:t xml:space="preserve">1.5 </w:t>
      </w:r>
      <w:r w:rsidR="006C121E">
        <w:rPr>
          <w:rFonts w:ascii="Calibri" w:hAnsi="Calibri"/>
        </w:rPr>
        <w:t>°</w:t>
      </w:r>
      <w:r w:rsidR="009D31F5">
        <w:rPr>
          <w:rFonts w:ascii="Calibri" w:hAnsi="Calibri"/>
        </w:rPr>
        <w:t>C</w:t>
      </w:r>
      <w:r w:rsidR="009D31F5">
        <w:t xml:space="preserve"> and</w:t>
      </w:r>
      <w:r w:rsidR="006C121E">
        <w:t xml:space="preserve"> night temperature was 16.75 </w:t>
      </w:r>
      <w:r w:rsidR="006C121E">
        <w:rPr>
          <w:rFonts w:ascii="Calibri" w:hAnsi="Calibri"/>
        </w:rPr>
        <w:t xml:space="preserve">± 1.25 °C.  </w:t>
      </w:r>
      <w:r w:rsidR="00B07284">
        <w:rPr>
          <w:rFonts w:ascii="Calibri" w:hAnsi="Calibri"/>
        </w:rPr>
        <w:t xml:space="preserve">After the first week, </w:t>
      </w:r>
      <w:r w:rsidR="006C121E">
        <w:rPr>
          <w:rFonts w:ascii="Calibri" w:hAnsi="Calibri"/>
        </w:rPr>
        <w:t xml:space="preserve">the temperatures were </w:t>
      </w:r>
      <w:r w:rsidR="00B07284">
        <w:rPr>
          <w:rFonts w:ascii="Calibri" w:hAnsi="Calibri"/>
        </w:rPr>
        <w:t xml:space="preserve">slowly </w:t>
      </w:r>
      <w:r w:rsidR="006C121E">
        <w:rPr>
          <w:rFonts w:ascii="Calibri" w:hAnsi="Calibri"/>
        </w:rPr>
        <w:t xml:space="preserve">raised to 25.5 ± </w:t>
      </w:r>
      <w:r w:rsidR="006C121E">
        <w:t xml:space="preserve">2.5 </w:t>
      </w:r>
      <w:r w:rsidR="00AE0626">
        <w:rPr>
          <w:rFonts w:ascii="Calibri" w:hAnsi="Calibri"/>
        </w:rPr>
        <w:t>°C</w:t>
      </w:r>
      <w:r w:rsidR="00AE0626">
        <w:t xml:space="preserve"> </w:t>
      </w:r>
      <w:r w:rsidR="006C121E">
        <w:t xml:space="preserve">during the day and lowered to 10 </w:t>
      </w:r>
      <w:r w:rsidR="006C121E">
        <w:rPr>
          <w:rFonts w:ascii="Calibri" w:hAnsi="Calibri"/>
        </w:rPr>
        <w:t xml:space="preserve">°C at night.  The cuttings were pruned the day they were removed from </w:t>
      </w:r>
      <w:r w:rsidR="00DF61D4">
        <w:rPr>
          <w:rFonts w:ascii="Calibri" w:hAnsi="Calibri"/>
        </w:rPr>
        <w:t xml:space="preserve">the chambers </w:t>
      </w:r>
      <w:r w:rsidR="006C121E">
        <w:rPr>
          <w:rFonts w:ascii="Calibri" w:hAnsi="Calibri"/>
        </w:rPr>
        <w:t xml:space="preserve">so that each cutting had two spurs and each spur had two nodes.  </w:t>
      </w:r>
      <w:r w:rsidR="00B95954">
        <w:rPr>
          <w:rFonts w:ascii="Calibri" w:hAnsi="Calibri"/>
        </w:rPr>
        <w:t>Then, the diameter of each spur and node and the distance between the two nodes on each spu</w:t>
      </w:r>
      <w:r w:rsidR="00123CB5">
        <w:rPr>
          <w:rFonts w:ascii="Calibri" w:hAnsi="Calibri"/>
        </w:rPr>
        <w:t>r were measured with calipers.</w:t>
      </w:r>
      <w:r w:rsidR="00513D36">
        <w:rPr>
          <w:rFonts w:ascii="Calibri" w:hAnsi="Calibri"/>
        </w:rPr>
        <w:t xml:space="preserve">  About every two days, the plant</w:t>
      </w:r>
      <w:r w:rsidR="00FF682F">
        <w:rPr>
          <w:rFonts w:ascii="Calibri" w:hAnsi="Calibri"/>
        </w:rPr>
        <w:t>s’ soil was checked for moisture, and they were watered as needed to keep soils moist.  Starting 1 October, plants were also fertilized once a week with a 50% dilution.</w:t>
      </w:r>
    </w:p>
    <w:p w14:paraId="70172685" w14:textId="2131A48B" w:rsidR="006C121E" w:rsidRDefault="006C121E"/>
    <w:p w14:paraId="3F709ECA" w14:textId="2DF84C64" w:rsidR="00123CB5" w:rsidRDefault="00EC1BE1">
      <w:r>
        <w:t>T</w:t>
      </w:r>
      <w:r w:rsidR="0083421C">
        <w:t>wice a week, beginning 22 August</w:t>
      </w:r>
      <w:r>
        <w:t>, each plant’s development was reco</w:t>
      </w:r>
      <w:r w:rsidR="00EA0E17">
        <w:t>rded using the modified Eichorn-</w:t>
      </w:r>
      <w:r>
        <w:t>Lorenz</w:t>
      </w:r>
      <w:r w:rsidR="00BF3903">
        <w:t xml:space="preserve"> </w:t>
      </w:r>
      <w:r>
        <w:t>scale</w:t>
      </w:r>
      <w:r w:rsidR="00C549C2">
        <w:t xml:space="preserve"> </w:t>
      </w:r>
      <w:r w:rsidR="00C065A7">
        <w:fldChar w:fldCharType="begin"/>
      </w:r>
      <w:r w:rsidR="00C065A7">
        <w:instrText xml:space="preserve"> ADDIN ZOTERO_ITEM CSL_CITATION {"citationID":"beviEFgx","properties":{"formattedCitation":"(Coombe, 1995)","plainCitation":"(Coombe, 1995)","noteIndex":0},"citationItems":[{"id":134,"uris":["http://zotero.org/users/local/5fXO9JKQ/items/VZDI3Y6L"],"uri":["http://zotero.org/users/local/5fXO9JKQ/items/VZDI3Y6L"],"itemData":{"id":134,"type":"article-journal","title":"Growth Stages of the Grapevine: Adoption of a system for identifying grapevine growth stages","container-title":"Australian Journal of Grape and Wine Research","page":"104-110","volume":"1","issue":"2","abstract":"The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system.","DOI":"10.1111/j.1755-0238.1995.tb00086.x","ISSN":"1755-0238","author":[{"family":"Coombe","given":"B. G."}],"issued":{"date-parts":[["1995"]]}}}],"schema":"https://github.com/citation-style-language/schema/raw/master/csl-citation.json"} </w:instrText>
      </w:r>
      <w:r w:rsidR="00C065A7">
        <w:fldChar w:fldCharType="separate"/>
      </w:r>
      <w:r w:rsidR="00C065A7" w:rsidRPr="00C065A7">
        <w:rPr>
          <w:rFonts w:ascii="Calibri" w:hAnsi="Calibri" w:cs="Calibri"/>
        </w:rPr>
        <w:t>(Coombe, 1995)</w:t>
      </w:r>
      <w:r w:rsidR="00C065A7">
        <w:fldChar w:fldCharType="end"/>
      </w:r>
      <w:r w:rsidR="00EA0E17">
        <w:t xml:space="preserve"> </w:t>
      </w:r>
      <w:r>
        <w:t xml:space="preserve">and soil moisture was measured with a probe in three locations in each pot.  </w:t>
      </w:r>
      <w:r w:rsidR="00A943BB">
        <w:t>Each spur was kept at</w:t>
      </w:r>
      <w:r w:rsidR="00EA0E17">
        <w:t xml:space="preserve"> two shoots, but only the dominant shoot on each spur had observations recorded</w:t>
      </w:r>
      <w:r w:rsidR="00A943BB">
        <w:t xml:space="preserve">.  Each shoot was </w:t>
      </w:r>
      <w:r w:rsidR="00D626C0">
        <w:t>trained up a stake for support</w:t>
      </w:r>
      <w:r w:rsidR="00EA0E17">
        <w:t xml:space="preserve">.  </w:t>
      </w:r>
      <w:r>
        <w:t>When an inflorescence had developed (EL stage 12), the plant was randomly assigned to one of five growth chambers if it was a part of the heat tolerance experiment</w:t>
      </w:r>
      <w:r w:rsidRPr="00EE2C95">
        <w:rPr>
          <w:i/>
        </w:rPr>
        <w:t xml:space="preserve">.  </w:t>
      </w:r>
      <w:r>
        <w:t xml:space="preserve">Otherwise, observations on </w:t>
      </w:r>
      <w:r w:rsidR="005321DB">
        <w:t xml:space="preserve">each plant </w:t>
      </w:r>
      <w:r w:rsidR="00056EAE">
        <w:t>continued</w:t>
      </w:r>
      <w:r w:rsidR="00123CB5">
        <w:t xml:space="preserve"> in the greenh</w:t>
      </w:r>
      <w:r w:rsidR="00123CB5" w:rsidRPr="006B219F">
        <w:t>ouse.</w:t>
      </w:r>
      <w:r w:rsidR="0020514D" w:rsidRPr="006B219F">
        <w:t xml:space="preserve">  </w:t>
      </w:r>
      <w:r w:rsidR="006F561A" w:rsidRPr="00B36315">
        <w:t>V</w:t>
      </w:r>
      <w:r w:rsidR="00E867DF" w:rsidRPr="00B36315">
        <w:t xml:space="preserve">arieties </w:t>
      </w:r>
      <w:r w:rsidR="006F561A" w:rsidRPr="00B36315">
        <w:t xml:space="preserve">were </w:t>
      </w:r>
      <w:r w:rsidR="00E867DF" w:rsidRPr="00B36315">
        <w:t>chosen for inclusion in the experiment</w:t>
      </w:r>
      <w:r w:rsidR="005A1CF5" w:rsidRPr="00B36315">
        <w:t xml:space="preserve"> </w:t>
      </w:r>
      <w:r w:rsidR="006F561A" w:rsidRPr="00B36315">
        <w:t>to include</w:t>
      </w:r>
      <w:r w:rsidR="005A1CF5" w:rsidRPr="00B36315">
        <w:t xml:space="preserve"> a diversity of phenology </w:t>
      </w:r>
      <w:r w:rsidR="006F561A" w:rsidRPr="00B36315">
        <w:t>from those varieties for which there were five or more replicates growing</w:t>
      </w:r>
      <w:r w:rsidR="005A1CF5" w:rsidRPr="006B219F">
        <w:t>.</w:t>
      </w:r>
    </w:p>
    <w:p w14:paraId="2F357FF9" w14:textId="77777777" w:rsidR="00EC1BE1" w:rsidRDefault="00EC1BE1"/>
    <w:p w14:paraId="395DC936" w14:textId="3D917D49" w:rsidR="00EA0E17" w:rsidRDefault="00FE6646">
      <w:pPr>
        <w:rPr>
          <w:rFonts w:ascii="Calibri" w:hAnsi="Calibri"/>
        </w:rPr>
      </w:pPr>
      <w:r>
        <w:t xml:space="preserve">The five chambers all had </w:t>
      </w:r>
      <w:r w:rsidR="00407B6C">
        <w:t>a 12-hour photoperiod with</w:t>
      </w:r>
      <w:r>
        <w:t xml:space="preserve"> 800 </w:t>
      </w:r>
      <w:r w:rsidRPr="00FE6646">
        <w:t>m</w:t>
      </w:r>
      <w:r>
        <w:rPr>
          <w:vertAlign w:val="superscript"/>
        </w:rPr>
        <w:t>-2</w:t>
      </w:r>
      <w:r w:rsidRPr="00FE6646">
        <w:t>s</w:t>
      </w:r>
      <w:r>
        <w:rPr>
          <w:vertAlign w:val="superscript"/>
        </w:rPr>
        <w:t xml:space="preserve">-1 </w:t>
      </w:r>
      <w:r>
        <w:t xml:space="preserve">of fluorescent light, but </w:t>
      </w:r>
      <w:r w:rsidR="006F561A">
        <w:t xml:space="preserve">varied in their temperature: </w:t>
      </w:r>
      <w:r>
        <w:t xml:space="preserve">Chamber 1 was set at 17/23 </w:t>
      </w:r>
      <w:r>
        <w:rPr>
          <w:rFonts w:ascii="Calibri" w:hAnsi="Calibri"/>
        </w:rPr>
        <w:t>°C</w:t>
      </w:r>
      <w:r w:rsidR="0090748F">
        <w:rPr>
          <w:rFonts w:ascii="Calibri" w:hAnsi="Calibri"/>
        </w:rPr>
        <w:t xml:space="preserve"> </w:t>
      </w:r>
      <w:r>
        <w:rPr>
          <w:rFonts w:ascii="Calibri" w:hAnsi="Calibri"/>
        </w:rPr>
        <w:t>Chamber 2 was set at 23/29 °C, Chamber 3 was set at 27/33 °C, Chamber 4 was set at 31/37 °C, and Chamber 5 was set at 34/40 °C</w:t>
      </w:r>
      <w:r w:rsidR="0090748F">
        <w:rPr>
          <w:rFonts w:ascii="Calibri" w:hAnsi="Calibri"/>
        </w:rPr>
        <w:t xml:space="preserve"> (all temperatures given as night/day)</w:t>
      </w:r>
      <w:r>
        <w:rPr>
          <w:rFonts w:ascii="Calibri" w:hAnsi="Calibri"/>
        </w:rPr>
        <w:t>.  Initially, CO</w:t>
      </w:r>
      <w:r>
        <w:rPr>
          <w:rFonts w:ascii="Calibri" w:hAnsi="Calibri"/>
          <w:vertAlign w:val="subscript"/>
        </w:rPr>
        <w:t>2</w:t>
      </w:r>
      <w:r>
        <w:rPr>
          <w:rFonts w:ascii="Calibri" w:hAnsi="Calibri"/>
        </w:rPr>
        <w:t xml:space="preserve"> levels were set at 400 ppm during the day and 600 ppm at night</w:t>
      </w:r>
      <w:r w:rsidR="007776B5">
        <w:rPr>
          <w:rFonts w:ascii="Calibri" w:hAnsi="Calibri"/>
        </w:rPr>
        <w:t xml:space="preserve">, because plants </w:t>
      </w:r>
      <w:r w:rsidR="00863635">
        <w:rPr>
          <w:rFonts w:ascii="Calibri" w:hAnsi="Calibri"/>
        </w:rPr>
        <w:t>respire</w:t>
      </w:r>
      <w:r w:rsidR="009F399C">
        <w:rPr>
          <w:rFonts w:ascii="Calibri" w:hAnsi="Calibri"/>
        </w:rPr>
        <w:t xml:space="preserve"> at night, increasing CO</w:t>
      </w:r>
      <w:r w:rsidR="009F399C">
        <w:rPr>
          <w:rFonts w:ascii="Calibri" w:hAnsi="Calibri"/>
          <w:vertAlign w:val="subscript"/>
        </w:rPr>
        <w:t>2</w:t>
      </w:r>
      <w:r w:rsidR="009F399C">
        <w:rPr>
          <w:rFonts w:ascii="Calibri" w:hAnsi="Calibri"/>
        </w:rPr>
        <w:t xml:space="preserve"> levels</w:t>
      </w:r>
      <w:r>
        <w:rPr>
          <w:rFonts w:ascii="Calibri" w:hAnsi="Calibri"/>
        </w:rPr>
        <w:t xml:space="preserve">.  </w:t>
      </w:r>
      <w:r w:rsidR="00407B6C">
        <w:rPr>
          <w:rFonts w:ascii="Calibri" w:hAnsi="Calibri"/>
        </w:rPr>
        <w:t>Each inflorescence was contained in a paper bag to collect the flower caps as they fell</w:t>
      </w:r>
      <w:r w:rsidR="00123CB5">
        <w:rPr>
          <w:rFonts w:ascii="Calibri" w:hAnsi="Calibri"/>
        </w:rPr>
        <w:t>.</w:t>
      </w:r>
      <w:r w:rsidR="008A2874">
        <w:rPr>
          <w:rFonts w:ascii="Calibri" w:hAnsi="Calibri"/>
        </w:rPr>
        <w:t xml:space="preserve">  Every 10 days, </w:t>
      </w:r>
      <w:r w:rsidR="008D227F">
        <w:rPr>
          <w:rFonts w:ascii="Calibri" w:hAnsi="Calibri"/>
        </w:rPr>
        <w:t xml:space="preserve">the plants and their assigned temperatures were rotated to a new chamber to minimize individual chamber effects on the experiment.  </w:t>
      </w:r>
    </w:p>
    <w:p w14:paraId="49713BBD" w14:textId="77777777" w:rsidR="00EA0E17" w:rsidRDefault="00EA0E17">
      <w:pPr>
        <w:rPr>
          <w:rFonts w:ascii="Calibri" w:hAnsi="Calibri"/>
        </w:rPr>
      </w:pPr>
    </w:p>
    <w:p w14:paraId="327B461B" w14:textId="50F8FE73" w:rsidR="00EC1BE1" w:rsidRDefault="001E0C39">
      <w:pPr>
        <w:rPr>
          <w:rFonts w:ascii="Calibri" w:hAnsi="Calibri"/>
        </w:rPr>
      </w:pPr>
      <w:r>
        <w:rPr>
          <w:rFonts w:ascii="Calibri" w:hAnsi="Calibri"/>
        </w:rPr>
        <w:lastRenderedPageBreak/>
        <w:t>Observations o</w:t>
      </w:r>
      <w:r w:rsidR="005C0CD3">
        <w:rPr>
          <w:rFonts w:ascii="Calibri" w:hAnsi="Calibri"/>
        </w:rPr>
        <w:t>f</w:t>
      </w:r>
      <w:r>
        <w:rPr>
          <w:rFonts w:ascii="Calibri" w:hAnsi="Calibri"/>
        </w:rPr>
        <w:t xml:space="preserve"> the percent</w:t>
      </w:r>
      <w:r w:rsidR="00D820C1">
        <w:rPr>
          <w:rFonts w:ascii="Calibri" w:hAnsi="Calibri"/>
        </w:rPr>
        <w:t xml:space="preserve"> </w:t>
      </w:r>
      <w:r w:rsidR="00C12650">
        <w:rPr>
          <w:rFonts w:ascii="Calibri" w:hAnsi="Calibri"/>
        </w:rPr>
        <w:t>of</w:t>
      </w:r>
      <w:r w:rsidR="005C0CD3">
        <w:rPr>
          <w:rFonts w:ascii="Calibri" w:hAnsi="Calibri"/>
        </w:rPr>
        <w:t xml:space="preserve"> flower</w:t>
      </w:r>
      <w:r w:rsidR="00C12650">
        <w:rPr>
          <w:rFonts w:ascii="Calibri" w:hAnsi="Calibri"/>
        </w:rPr>
        <w:t xml:space="preserve"> </w:t>
      </w:r>
      <w:r w:rsidR="00D820C1">
        <w:rPr>
          <w:rFonts w:ascii="Calibri" w:hAnsi="Calibri"/>
        </w:rPr>
        <w:t>buds that flowered</w:t>
      </w:r>
      <w:r w:rsidR="00C12650">
        <w:rPr>
          <w:rFonts w:ascii="Calibri" w:hAnsi="Calibri"/>
        </w:rPr>
        <w:t xml:space="preserve"> on each inflorescence (% flowering)</w:t>
      </w:r>
      <w:r>
        <w:rPr>
          <w:rFonts w:ascii="Calibri" w:hAnsi="Calibri"/>
        </w:rPr>
        <w:t>, leaf number, stem le</w:t>
      </w:r>
      <w:r w:rsidR="00EA0E17">
        <w:rPr>
          <w:rFonts w:ascii="Calibri" w:hAnsi="Calibri"/>
        </w:rPr>
        <w:t>ngth</w:t>
      </w:r>
      <w:r w:rsidR="00EB778D">
        <w:rPr>
          <w:rFonts w:ascii="Calibri" w:hAnsi="Calibri"/>
        </w:rPr>
        <w:t xml:space="preserve">, </w:t>
      </w:r>
      <w:r w:rsidR="00EA0E17">
        <w:rPr>
          <w:rFonts w:ascii="Calibri" w:hAnsi="Calibri"/>
        </w:rPr>
        <w:t xml:space="preserve">and number </w:t>
      </w:r>
      <w:r w:rsidR="00056EAE">
        <w:rPr>
          <w:rFonts w:ascii="Calibri" w:hAnsi="Calibri"/>
        </w:rPr>
        <w:t xml:space="preserve">of </w:t>
      </w:r>
      <w:r w:rsidR="00EA0E17">
        <w:rPr>
          <w:rFonts w:ascii="Calibri" w:hAnsi="Calibri"/>
        </w:rPr>
        <w:t xml:space="preserve">fallen flower caps </w:t>
      </w:r>
      <w:r w:rsidR="007E648C">
        <w:rPr>
          <w:rFonts w:ascii="Calibri" w:hAnsi="Calibri"/>
        </w:rPr>
        <w:t xml:space="preserve">were made three times a week, </w:t>
      </w:r>
      <w:r w:rsidR="00EA0E17">
        <w:rPr>
          <w:rFonts w:ascii="Calibri" w:hAnsi="Calibri"/>
        </w:rPr>
        <w:t>along with soil moisture</w:t>
      </w:r>
      <w:r w:rsidR="007E648C">
        <w:rPr>
          <w:rFonts w:ascii="Calibri" w:hAnsi="Calibri"/>
        </w:rPr>
        <w:t xml:space="preserve">.  </w:t>
      </w:r>
      <w:r w:rsidR="00056EAE">
        <w:rPr>
          <w:rFonts w:ascii="Calibri" w:hAnsi="Calibri"/>
        </w:rPr>
        <w:t>On 19 September</w:t>
      </w:r>
      <w:r w:rsidR="00EA0E17">
        <w:rPr>
          <w:rFonts w:ascii="Calibri" w:hAnsi="Calibri"/>
        </w:rPr>
        <w:t xml:space="preserve">, it was noted that some inflorescence bags also contained aborted </w:t>
      </w:r>
      <w:r w:rsidR="00C12650">
        <w:rPr>
          <w:rFonts w:ascii="Calibri" w:hAnsi="Calibri"/>
        </w:rPr>
        <w:t>buds</w:t>
      </w:r>
      <w:r w:rsidR="00EA0E17">
        <w:rPr>
          <w:rFonts w:ascii="Calibri" w:hAnsi="Calibri"/>
        </w:rPr>
        <w:t xml:space="preserve"> that had yet to flower, and </w:t>
      </w:r>
      <w:r w:rsidR="006F561A">
        <w:rPr>
          <w:rFonts w:ascii="Calibri" w:hAnsi="Calibri"/>
        </w:rPr>
        <w:t>thereafter observations of aborted buds</w:t>
      </w:r>
      <w:r w:rsidR="007E648C">
        <w:rPr>
          <w:rFonts w:ascii="Calibri" w:hAnsi="Calibri"/>
        </w:rPr>
        <w:t xml:space="preserve"> </w:t>
      </w:r>
      <w:r w:rsidR="005F46A8">
        <w:rPr>
          <w:rFonts w:ascii="Calibri" w:hAnsi="Calibri"/>
        </w:rPr>
        <w:t xml:space="preserve">were also recorded.  Once a plant had reached 100% flowering, or, in the case of plants where the entire inflorescence had </w:t>
      </w:r>
      <w:r w:rsidR="00037FE1">
        <w:rPr>
          <w:rFonts w:ascii="Calibri" w:hAnsi="Calibri"/>
        </w:rPr>
        <w:t>abscised</w:t>
      </w:r>
      <w:r w:rsidR="005F46A8">
        <w:rPr>
          <w:rFonts w:ascii="Calibri" w:hAnsi="Calibri"/>
        </w:rPr>
        <w:t xml:space="preserve">, </w:t>
      </w:r>
      <w:r w:rsidR="005C0CD3">
        <w:rPr>
          <w:rFonts w:ascii="Calibri" w:hAnsi="Calibri"/>
        </w:rPr>
        <w:t xml:space="preserve">each </w:t>
      </w:r>
      <w:r w:rsidR="005F46A8">
        <w:rPr>
          <w:rFonts w:ascii="Calibri" w:hAnsi="Calibri"/>
        </w:rPr>
        <w:t xml:space="preserve">plant </w:t>
      </w:r>
      <w:r w:rsidR="007E648C">
        <w:rPr>
          <w:rFonts w:ascii="Calibri" w:hAnsi="Calibri"/>
        </w:rPr>
        <w:t xml:space="preserve">had </w:t>
      </w:r>
      <w:r w:rsidR="005F46A8">
        <w:rPr>
          <w:rFonts w:ascii="Calibri" w:hAnsi="Calibri"/>
        </w:rPr>
        <w:t xml:space="preserve">spent a minimum 14 days in the </w:t>
      </w:r>
      <w:r w:rsidR="008D227F">
        <w:rPr>
          <w:rFonts w:ascii="Calibri" w:hAnsi="Calibri"/>
        </w:rPr>
        <w:t>chamber,</w:t>
      </w:r>
      <w:r w:rsidR="005F46A8">
        <w:rPr>
          <w:rFonts w:ascii="Calibri" w:hAnsi="Calibri"/>
        </w:rPr>
        <w:t xml:space="preserve"> it was returned to the greenhouse.</w:t>
      </w:r>
      <w:r w:rsidR="00EB778D">
        <w:rPr>
          <w:rFonts w:ascii="Calibri" w:hAnsi="Calibri"/>
        </w:rPr>
        <w:t xml:space="preserve">  </w:t>
      </w:r>
      <w:r w:rsidR="005C0CD3">
        <w:rPr>
          <w:rFonts w:ascii="Calibri" w:hAnsi="Calibri"/>
        </w:rPr>
        <w:t>No further observations were made o</w:t>
      </w:r>
      <w:r w:rsidR="00EB778D">
        <w:rPr>
          <w:rFonts w:ascii="Calibri" w:hAnsi="Calibri"/>
        </w:rPr>
        <w:t>nce no more plants were developing inflorescences and all plants in the chambers had finished flowering.</w:t>
      </w:r>
    </w:p>
    <w:p w14:paraId="473CE499" w14:textId="77777777" w:rsidR="005F46A8" w:rsidRDefault="005F46A8">
      <w:pPr>
        <w:rPr>
          <w:rFonts w:ascii="Calibri" w:hAnsi="Calibri"/>
        </w:rPr>
      </w:pPr>
    </w:p>
    <w:p w14:paraId="05085B89" w14:textId="44F7633C" w:rsidR="0083421C" w:rsidRDefault="000B64B3">
      <w:pPr>
        <w:rPr>
          <w:rFonts w:ascii="Calibri" w:hAnsi="Calibri"/>
        </w:rPr>
      </w:pPr>
      <w:r>
        <w:rPr>
          <w:rFonts w:ascii="Calibri" w:hAnsi="Calibri"/>
        </w:rPr>
        <w:t xml:space="preserve">To </w:t>
      </w:r>
      <w:r w:rsidR="002E6169">
        <w:rPr>
          <w:rFonts w:ascii="Calibri" w:hAnsi="Calibri"/>
        </w:rPr>
        <w:t xml:space="preserve">determine if there was any correlation between the chamber temperatures and the other variables, we used ANOVA.  Linear regression was used to compare the development of the plants in the greenhouse with the data collected in the RMI Vineyard growing season.  </w:t>
      </w:r>
      <w:r w:rsidR="006F561A">
        <w:rPr>
          <w:rFonts w:ascii="Calibri" w:hAnsi="Calibri"/>
        </w:rPr>
        <w:t>All analyse</w:t>
      </w:r>
      <w:r w:rsidR="00AE0BBB">
        <w:rPr>
          <w:rFonts w:ascii="Calibri" w:hAnsi="Calibri"/>
        </w:rPr>
        <w:t>s</w:t>
      </w:r>
      <w:r w:rsidR="003F7FE2">
        <w:rPr>
          <w:rFonts w:ascii="Calibri" w:hAnsi="Calibri"/>
        </w:rPr>
        <w:t xml:space="preserve"> </w:t>
      </w:r>
      <w:r w:rsidR="00B36315">
        <w:rPr>
          <w:rFonts w:ascii="Calibri" w:hAnsi="Calibri"/>
        </w:rPr>
        <w:t>were</w:t>
      </w:r>
      <w:r w:rsidR="002E6169">
        <w:rPr>
          <w:rFonts w:ascii="Calibri" w:hAnsi="Calibri"/>
        </w:rPr>
        <w:t xml:space="preserve"> </w:t>
      </w:r>
      <w:r w:rsidR="003F7FE2">
        <w:rPr>
          <w:rFonts w:ascii="Calibri" w:hAnsi="Calibri"/>
        </w:rPr>
        <w:t xml:space="preserve">performed in </w:t>
      </w:r>
      <w:r w:rsidR="00F44C34">
        <w:rPr>
          <w:rFonts w:ascii="Calibri" w:hAnsi="Calibri"/>
        </w:rPr>
        <w:t xml:space="preserve">R version 3.3.3 </w:t>
      </w:r>
      <w:r w:rsidR="00C065A7">
        <w:rPr>
          <w:rFonts w:ascii="Calibri" w:hAnsi="Calibri"/>
        </w:rPr>
        <w:fldChar w:fldCharType="begin"/>
      </w:r>
      <w:r w:rsidR="00C065A7">
        <w:rPr>
          <w:rFonts w:ascii="Calibri" w:hAnsi="Calibri"/>
        </w:rPr>
        <w:instrText xml:space="preserve"> ADDIN ZOTERO_ITEM CSL_CITATION {"citationID":"LRvjJXGw","properties":{"formattedCitation":"(R Core team, 2013)","plainCitation":"(R Core team, 2013)","noteIndex":0},"citationItems":[{"id":191,"uris":["http://zotero.org/users/local/5fXO9JKQ/items/ZNS66EVU"],"uri":["http://zotero.org/users/local/5fXO9JKQ/items/ZNS66EVU"],"itemData":{"id":191,"type":"book","title":"R: A language and environment for statistical computing","author":[{"literal":"R Core team"}],"issued":{"date-parts":[["2013"]]}}}],"schema":"https://github.com/citation-style-language/schema/raw/master/csl-citation.json"} </w:instrText>
      </w:r>
      <w:r w:rsidR="00C065A7">
        <w:rPr>
          <w:rFonts w:ascii="Calibri" w:hAnsi="Calibri"/>
        </w:rPr>
        <w:fldChar w:fldCharType="separate"/>
      </w:r>
      <w:r w:rsidR="00C065A7" w:rsidRPr="00C065A7">
        <w:rPr>
          <w:rFonts w:ascii="Calibri" w:hAnsi="Calibri" w:cs="Calibri"/>
        </w:rPr>
        <w:t>(R Core team, 2013)</w:t>
      </w:r>
      <w:r w:rsidR="00C065A7">
        <w:rPr>
          <w:rFonts w:ascii="Calibri" w:hAnsi="Calibri"/>
        </w:rPr>
        <w:fldChar w:fldCharType="end"/>
      </w:r>
      <w:r w:rsidR="006E60D1">
        <w:rPr>
          <w:rFonts w:ascii="Calibri" w:hAnsi="Calibri"/>
        </w:rPr>
        <w:t xml:space="preserve">. Given limited replicates per variety all analyses of the growth chamber study were done across varieties. </w:t>
      </w:r>
    </w:p>
    <w:p w14:paraId="323EE46E" w14:textId="77777777" w:rsidR="00C60818" w:rsidRDefault="00C60818" w:rsidP="00EE2C95">
      <w:pPr>
        <w:rPr>
          <w:rFonts w:ascii="Calibri" w:hAnsi="Calibri"/>
        </w:rPr>
      </w:pPr>
    </w:p>
    <w:p w14:paraId="21FBA371" w14:textId="77777777" w:rsidR="0083421C" w:rsidRPr="00EE2C95" w:rsidRDefault="0083421C" w:rsidP="00EE2C95">
      <w:pPr>
        <w:rPr>
          <w:rFonts w:ascii="Calibri" w:hAnsi="Calibri"/>
          <w:b/>
        </w:rPr>
      </w:pPr>
      <w:r w:rsidRPr="00EE2C95">
        <w:rPr>
          <w:rFonts w:ascii="Calibri" w:hAnsi="Calibri"/>
          <w:b/>
        </w:rPr>
        <w:t>Results</w:t>
      </w:r>
    </w:p>
    <w:p w14:paraId="70956249" w14:textId="77777777" w:rsidR="0083421C" w:rsidRDefault="0083421C">
      <w:pPr>
        <w:rPr>
          <w:rFonts w:ascii="Calibri" w:hAnsi="Calibri"/>
        </w:rPr>
      </w:pPr>
    </w:p>
    <w:p w14:paraId="0081436E" w14:textId="77777777" w:rsidR="006E1D5C" w:rsidRPr="00FE7D3B" w:rsidRDefault="006E1D5C" w:rsidP="006E1D5C">
      <w:pPr>
        <w:rPr>
          <w:rFonts w:ascii="Calibri" w:hAnsi="Calibri"/>
          <w:u w:val="single"/>
        </w:rPr>
      </w:pPr>
      <w:r w:rsidRPr="00FE7D3B">
        <w:rPr>
          <w:rFonts w:ascii="Calibri" w:hAnsi="Calibri"/>
          <w:u w:val="single"/>
        </w:rPr>
        <w:t>Literature review:</w:t>
      </w:r>
    </w:p>
    <w:p w14:paraId="626E3009" w14:textId="77777777" w:rsidR="006E1D5C" w:rsidRDefault="006E1D5C">
      <w:pPr>
        <w:rPr>
          <w:rFonts w:ascii="Calibri" w:hAnsi="Calibri"/>
        </w:rPr>
      </w:pPr>
    </w:p>
    <w:p w14:paraId="415A5732" w14:textId="54F8F2F8" w:rsidR="00E21010" w:rsidRPr="00B4540B" w:rsidRDefault="00E21010" w:rsidP="001B0627">
      <w:pPr>
        <w:rPr>
          <w:rFonts w:ascii="Calibri" w:hAnsi="Calibri"/>
        </w:rPr>
      </w:pPr>
      <w:r>
        <w:rPr>
          <w:rFonts w:ascii="Calibri" w:hAnsi="Calibri"/>
        </w:rPr>
        <w:t xml:space="preserve">Most studies (6/8) examined only one variety, while at most </w:t>
      </w:r>
      <w:r w:rsidR="00CB031D">
        <w:rPr>
          <w:rFonts w:ascii="Calibri" w:hAnsi="Calibri"/>
        </w:rPr>
        <w:t>one study examined 5 varieties. Further, as certain</w:t>
      </w:r>
      <w:r w:rsidR="00C016F8">
        <w:rPr>
          <w:rFonts w:ascii="Calibri" w:hAnsi="Calibri"/>
        </w:rPr>
        <w:t xml:space="preserve"> varieties were studied often</w:t>
      </w:r>
      <w:r w:rsidR="00CB031D">
        <w:rPr>
          <w:rFonts w:ascii="Calibri" w:hAnsi="Calibri"/>
        </w:rPr>
        <w:t xml:space="preserve"> (e.g., Semillon, Shiraz and </w:t>
      </w:r>
      <w:r w:rsidR="001B0627" w:rsidRPr="001B0627">
        <w:rPr>
          <w:rFonts w:ascii="Calibri" w:hAnsi="Calibri"/>
          <w:bCs/>
        </w:rPr>
        <w:t>Cabernet</w:t>
      </w:r>
      <w:r w:rsidR="00CB031D">
        <w:rPr>
          <w:rFonts w:ascii="Calibri" w:hAnsi="Calibri"/>
        </w:rPr>
        <w:t>-Sauvignon</w:t>
      </w:r>
      <w:r w:rsidR="001B0627">
        <w:rPr>
          <w:rFonts w:ascii="Calibri" w:hAnsi="Calibri"/>
        </w:rPr>
        <w:t>)</w:t>
      </w:r>
      <w:r w:rsidR="00CB031D">
        <w:rPr>
          <w:rFonts w:ascii="Calibri" w:hAnsi="Calibri"/>
        </w:rPr>
        <w:t xml:space="preserve"> all 8 studies yield information on only a total of 8 varieties. </w:t>
      </w:r>
      <w:r>
        <w:rPr>
          <w:rFonts w:ascii="Calibri" w:hAnsi="Calibri"/>
        </w:rPr>
        <w:t>Experimental warming was split between being applied in the vineyard (through passive and active warming) or in the lab (growth chambers or greenhouses) with temperatures generally ranging from 20-40</w:t>
      </w:r>
      <w:r w:rsidRPr="00C6329C">
        <w:rPr>
          <w:rFonts w:ascii="Lucida Grande" w:hAnsi="Lucida Grande" w:cs="Lucida Grande"/>
          <w:b/>
          <w:color w:val="000000"/>
        </w:rPr>
        <w:t>°</w:t>
      </w:r>
      <w:r>
        <w:rPr>
          <w:rFonts w:eastAsia="Times New Roman" w:cstheme="minorHAnsi"/>
          <w:shd w:val="clear" w:color="auto" w:fill="FFFFFF"/>
        </w:rPr>
        <w:t xml:space="preserve">C, while some field conditions exceeded </w:t>
      </w:r>
      <w:r>
        <w:rPr>
          <w:rFonts w:ascii="Calibri" w:hAnsi="Calibri"/>
        </w:rPr>
        <w:t>40</w:t>
      </w:r>
      <w:r w:rsidRPr="00C6329C">
        <w:rPr>
          <w:rFonts w:ascii="Lucida Grande" w:hAnsi="Lucida Grande" w:cs="Lucida Grande"/>
          <w:b/>
          <w:color w:val="000000"/>
        </w:rPr>
        <w:t>°</w:t>
      </w:r>
      <w:r>
        <w:rPr>
          <w:rFonts w:eastAsia="Times New Roman" w:cstheme="minorHAnsi"/>
          <w:shd w:val="clear" w:color="auto" w:fill="FFFFFF"/>
        </w:rPr>
        <w:t>C. Warming generally advanced phenology, save for</w:t>
      </w:r>
      <w:r w:rsidR="00413368">
        <w:rPr>
          <w:rFonts w:eastAsia="Times New Roman" w:cstheme="minorHAnsi"/>
          <w:shd w:val="clear" w:color="auto" w:fill="FFFFFF"/>
        </w:rPr>
        <w:t xml:space="preserve"> one field study that showed temperatures </w:t>
      </w:r>
      <w:r w:rsidR="00C016F8">
        <w:rPr>
          <w:rFonts w:eastAsia="Times New Roman" w:cstheme="minorHAnsi"/>
          <w:shd w:val="clear" w:color="auto" w:fill="FFFFFF"/>
        </w:rPr>
        <w:t xml:space="preserve">above </w:t>
      </w:r>
      <w:r w:rsidR="00413368">
        <w:rPr>
          <w:rFonts w:ascii="Calibri" w:hAnsi="Calibri"/>
        </w:rPr>
        <w:t>40</w:t>
      </w:r>
      <w:r w:rsidR="00413368" w:rsidRPr="00C6329C">
        <w:rPr>
          <w:rFonts w:ascii="Lucida Grande" w:hAnsi="Lucida Grande" w:cs="Lucida Grande"/>
          <w:b/>
          <w:color w:val="000000"/>
        </w:rPr>
        <w:t>°</w:t>
      </w:r>
      <w:r w:rsidR="00413368">
        <w:rPr>
          <w:rFonts w:eastAsia="Times New Roman" w:cstheme="minorHAnsi"/>
          <w:shd w:val="clear" w:color="auto" w:fill="FFFFFF"/>
        </w:rPr>
        <w:t>C delayed veraison</w:t>
      </w:r>
      <w:r>
        <w:rPr>
          <w:rFonts w:eastAsia="Times New Roman" w:cstheme="minorHAnsi"/>
          <w:shd w:val="clear" w:color="auto" w:fill="FFFFFF"/>
        </w:rPr>
        <w:t xml:space="preserve"> (FIX cite: Greer &amp; Wheedon 2013)</w:t>
      </w:r>
      <w:r w:rsidR="00413368">
        <w:rPr>
          <w:rFonts w:eastAsia="Times New Roman" w:cstheme="minorHAnsi"/>
          <w:shd w:val="clear" w:color="auto" w:fill="FFFFFF"/>
        </w:rPr>
        <w:t xml:space="preserve">. </w:t>
      </w:r>
      <w:r w:rsidR="00753EA4">
        <w:rPr>
          <w:rFonts w:eastAsia="Times New Roman" w:cstheme="minorHAnsi"/>
          <w:shd w:val="clear" w:color="auto" w:fill="FFFFFF"/>
        </w:rPr>
        <w:t xml:space="preserve">Studies focused on flowering </w:t>
      </w:r>
      <w:r w:rsidR="00B4540B">
        <w:rPr>
          <w:rFonts w:eastAsia="Times New Roman" w:cstheme="minorHAnsi"/>
          <w:shd w:val="clear" w:color="auto" w:fill="FFFFFF"/>
        </w:rPr>
        <w:t>found decreased flowering at higher temperatures applied near budburst (</w:t>
      </w:r>
      <w:r w:rsidR="00B4540B" w:rsidRPr="009F1EA0">
        <w:rPr>
          <w:rFonts w:ascii="Calibri" w:hAnsi="Calibri"/>
          <w:b/>
        </w:rPr>
        <w:fldChar w:fldCharType="begin"/>
      </w:r>
      <w:r w:rsidR="00B4540B" w:rsidRPr="009F1EA0">
        <w:rPr>
          <w:rFonts w:ascii="Calibri" w:hAnsi="Calibri"/>
          <w:b/>
        </w:rPr>
        <w:instrText xml:space="preserve"> ADDIN ZOTERO_ITEM CSL_CITATION {"citationID":"4RyTrfFG","properties":{"formattedCitation":"(2005)","plainCitation":"(2005)","noteIndex":0},"citationItems":[{"id":196,"uris":["http://zotero.org/users/local/5fXO9JKQ/items/SWFYG5AY"],"uri":["http://zotero.org/users/local/5fXO9JKQ/items/SWFYG5AY"],"itemData":{"id":196,"type":"article-journal","title":"Effects of temperature and light (before and after budburst) on inflorescence morphology and flower number of Chardonnay grapevines (Vitis vinifera L.)","container-title":"Australian Journal of Grape and Wine Research","page":"59-65","volume":"11","issue":"1","abstract":"Abstract Plastic mini-chambers were used as tiny ?glass houses? to increase bud temperature in the vineyard. Open containers, with holes cut in them for ventilation, were used as controls, and inflorescences produced in those chambers were compared with inflorescences from modified chambers where either shade cloth or reflective foil were used to alter internal levels of photosynthetically-active radiation (PAR) as well as temperature. Buds were treated for either14 days prior to budburst or for 13 days subsequent to budburst. Temperature and PAR were monitored immediately adjacent to the buds. Applied prior to budburst, the closed mini-chambers increased bud temperatures and reduced flower numbers per inflorescence. Both ?clear? and ?reflective foil? treatments resulted in similar flower numbers. However, the shading treatment increased flower numbers by approximately 13%. Prior to budburst, there was a significant but weak correlation between average temperature and flower number per inflorescence for both the basal and apical inflorescence. Average PAR was not significantly correlated with flower number on either inflorescence, and did not improve the correlation when included with temperature in a multiple linear regression. Subsequent to budburst, flower numbers per inflorescence were decreased by the closed container but were unaffected by either the shading or foil treatment. The correlation between temperature and flower number on the apical inflorescence was maintained but the correlation between temperature and flower number on the basal inflorescence was no longer apparent. These results suggest that temperatures encountered in a vineyard during budburst can influence the number of flowers per inflorescence to the extent of a 15 to 25% variation in flower number. PAR, apart from influencing bud temperature, does not appear to influence flower number. The effect of temperature on flower differentiation diminishes as budburst advances.","DOI":"10.1111/j.1755-0238.2005.tb00279.x","ISSN":"1322-7130","journalAbbreviation":"Australian Journal of Grape and Wine Research","author":[{"family":"Petrie","given":"P. R."},{"family":"Clingeleffer","given":"P. R."}],"issued":{"date-parts":[["2005",4,1]]}},"suppress-author":true}],"schema":"https://github.com/citation-style-language/schema/raw/master/csl-citation.json"} </w:instrText>
      </w:r>
      <w:r w:rsidR="00B4540B" w:rsidRPr="009F1EA0">
        <w:rPr>
          <w:rFonts w:ascii="Calibri" w:hAnsi="Calibri"/>
          <w:b/>
        </w:rPr>
        <w:fldChar w:fldCharType="separate"/>
      </w:r>
      <w:r w:rsidR="00B4540B">
        <w:rPr>
          <w:rFonts w:ascii="Calibri" w:hAnsi="Calibri" w:cs="Calibri"/>
        </w:rPr>
        <w:t>Petrie &amp; Clingeleffer 2</w:t>
      </w:r>
      <w:r w:rsidR="00B4540B" w:rsidRPr="009F1EA0">
        <w:rPr>
          <w:rFonts w:ascii="Calibri" w:hAnsi="Calibri" w:cs="Calibri"/>
        </w:rPr>
        <w:t>005)</w:t>
      </w:r>
      <w:r w:rsidR="00B4540B" w:rsidRPr="009F1EA0">
        <w:rPr>
          <w:rFonts w:ascii="Calibri" w:hAnsi="Calibri"/>
          <w:b/>
        </w:rPr>
        <w:fldChar w:fldCharType="end"/>
      </w:r>
      <w:r w:rsidR="00B4540B">
        <w:rPr>
          <w:rFonts w:ascii="Calibri" w:hAnsi="Calibri"/>
        </w:rPr>
        <w:t xml:space="preserve"> and flower abscission at higher temperature applied during flowering</w:t>
      </w:r>
      <w:r w:rsidR="00525B9F">
        <w:rPr>
          <w:rFonts w:ascii="Calibri" w:hAnsi="Calibri"/>
        </w:rPr>
        <w:t xml:space="preserve"> </w:t>
      </w:r>
      <w:r w:rsidR="00525B9F" w:rsidRPr="00E739FC">
        <w:rPr>
          <w:rFonts w:ascii="Calibri" w:hAnsi="Calibri" w:cs="Calibri"/>
        </w:rPr>
        <w:t>(Greer and Weston, 2010</w:t>
      </w:r>
      <w:r w:rsidR="00525B9F">
        <w:rPr>
          <w:rFonts w:ascii="Calibri" w:hAnsi="Calibri" w:cs="Calibri"/>
        </w:rPr>
        <w:t>)</w:t>
      </w:r>
      <w:r w:rsidR="00B4540B">
        <w:rPr>
          <w:rFonts w:ascii="Calibri" w:hAnsi="Calibri"/>
        </w:rPr>
        <w:t xml:space="preserve">. </w:t>
      </w:r>
    </w:p>
    <w:p w14:paraId="1C7346DB" w14:textId="77777777" w:rsidR="006E1D5C" w:rsidRDefault="006E1D5C">
      <w:pPr>
        <w:rPr>
          <w:rFonts w:ascii="Calibri" w:hAnsi="Calibri"/>
        </w:rPr>
      </w:pPr>
    </w:p>
    <w:p w14:paraId="092B2F57" w14:textId="77777777" w:rsidR="006E1D5C" w:rsidRPr="00FE7D3B" w:rsidRDefault="006E1D5C" w:rsidP="006E1D5C">
      <w:pPr>
        <w:rPr>
          <w:rFonts w:ascii="Calibri" w:hAnsi="Calibri"/>
          <w:u w:val="single"/>
        </w:rPr>
      </w:pPr>
      <w:r w:rsidRPr="00FE7D3B">
        <w:rPr>
          <w:rFonts w:ascii="Calibri" w:hAnsi="Calibri"/>
          <w:u w:val="single"/>
        </w:rPr>
        <w:t>Variety-rich study:</w:t>
      </w:r>
    </w:p>
    <w:p w14:paraId="1F30ADFF" w14:textId="77777777" w:rsidR="006E1D5C" w:rsidRDefault="006E1D5C">
      <w:pPr>
        <w:rPr>
          <w:rFonts w:ascii="Calibri" w:hAnsi="Calibri"/>
        </w:rPr>
      </w:pPr>
    </w:p>
    <w:p w14:paraId="354AA2DD" w14:textId="62571067" w:rsidR="00910E9F" w:rsidRDefault="0083421C" w:rsidP="006B219F">
      <w:pPr>
        <w:rPr>
          <w:rFonts w:ascii="Calibri" w:hAnsi="Calibri"/>
        </w:rPr>
      </w:pPr>
      <w:r>
        <w:rPr>
          <w:rFonts w:ascii="Calibri" w:hAnsi="Calibri"/>
        </w:rPr>
        <w:t>The plants underwent budbreak</w:t>
      </w:r>
      <w:r w:rsidR="006F561A">
        <w:rPr>
          <w:rFonts w:ascii="Calibri" w:hAnsi="Calibri"/>
        </w:rPr>
        <w:t xml:space="preserve"> (EL 4)</w:t>
      </w:r>
      <w:r w:rsidR="00704022">
        <w:rPr>
          <w:rFonts w:ascii="Calibri" w:hAnsi="Calibri"/>
        </w:rPr>
        <w:t xml:space="preserve"> between 17 August and 6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29 August) and leafout</w:t>
      </w:r>
      <w:r w:rsidR="006F561A">
        <w:rPr>
          <w:rFonts w:ascii="Calibri" w:hAnsi="Calibri"/>
        </w:rPr>
        <w:t xml:space="preserve"> (EL 7)</w:t>
      </w:r>
      <w:r w:rsidR="00704022">
        <w:rPr>
          <w:rFonts w:ascii="Calibri" w:hAnsi="Calibri"/>
        </w:rPr>
        <w:t xml:space="preserve"> between 22 August and 22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4 September</w:t>
      </w:r>
      <w:r>
        <w:rPr>
          <w:rFonts w:ascii="Calibri" w:hAnsi="Calibri"/>
        </w:rPr>
        <w:t xml:space="preserve">).  </w:t>
      </w:r>
      <w:r w:rsidR="006B219F">
        <w:rPr>
          <w:rFonts w:ascii="Calibri" w:hAnsi="Calibri"/>
        </w:rPr>
        <w:t xml:space="preserve">Budbreak and leafout timing among the varieties were similar in the lab and field (Figure </w:t>
      </w:r>
      <w:r w:rsidR="00C60818">
        <w:rPr>
          <w:rFonts w:ascii="Calibri" w:hAnsi="Calibri"/>
        </w:rPr>
        <w:t>1</w:t>
      </w:r>
      <w:r w:rsidR="006B219F">
        <w:rPr>
          <w:rFonts w:ascii="Calibri" w:hAnsi="Calibri"/>
        </w:rPr>
        <w:t>, budburst: F(1,47)=14.55, p&lt;0.001; leafout: F(1,47)=18.51, p&lt;0.001).  T</w:t>
      </w:r>
      <w:r>
        <w:rPr>
          <w:rFonts w:ascii="Calibri" w:hAnsi="Calibri"/>
        </w:rPr>
        <w:t>he first infloresc</w:t>
      </w:r>
      <w:r w:rsidR="009E74AE">
        <w:rPr>
          <w:rFonts w:ascii="Calibri" w:hAnsi="Calibri"/>
        </w:rPr>
        <w:t>ence formed on 5 September</w:t>
      </w:r>
      <w:r w:rsidR="00F70F4E">
        <w:rPr>
          <w:rFonts w:ascii="Calibri" w:hAnsi="Calibri"/>
        </w:rPr>
        <w:t>, and</w:t>
      </w:r>
      <w:r w:rsidR="00056EAE">
        <w:rPr>
          <w:rFonts w:ascii="Calibri" w:hAnsi="Calibri"/>
        </w:rPr>
        <w:t xml:space="preserve"> 51</w:t>
      </w:r>
      <w:r>
        <w:rPr>
          <w:rFonts w:ascii="Calibri" w:hAnsi="Calibri"/>
        </w:rPr>
        <w:t xml:space="preserve"> plants </w:t>
      </w:r>
      <w:r w:rsidR="00F70F4E">
        <w:rPr>
          <w:rFonts w:ascii="Calibri" w:hAnsi="Calibri"/>
        </w:rPr>
        <w:t>reached</w:t>
      </w:r>
      <w:r>
        <w:rPr>
          <w:rFonts w:ascii="Calibri" w:hAnsi="Calibri"/>
        </w:rPr>
        <w:t xml:space="preserve"> this stage (EL 12)</w:t>
      </w:r>
      <w:r w:rsidR="005C0CD3">
        <w:rPr>
          <w:rFonts w:ascii="Calibri" w:hAnsi="Calibri"/>
        </w:rPr>
        <w:t xml:space="preserve"> </w:t>
      </w:r>
      <w:r w:rsidR="006D47A2">
        <w:rPr>
          <w:rFonts w:ascii="Calibri" w:hAnsi="Calibri"/>
        </w:rPr>
        <w:t>later</w:t>
      </w:r>
      <w:r w:rsidR="00DB5F46">
        <w:rPr>
          <w:rFonts w:ascii="Calibri" w:hAnsi="Calibri"/>
        </w:rPr>
        <w:t xml:space="preserve">, with substantial variation </w:t>
      </w:r>
      <w:r w:rsidR="00C12650">
        <w:rPr>
          <w:rFonts w:ascii="Calibri" w:hAnsi="Calibri"/>
        </w:rPr>
        <w:t xml:space="preserve">in terms of the number of plants of each variety that flowered at all </w:t>
      </w:r>
      <w:r w:rsidR="00DB5F46">
        <w:rPr>
          <w:rFonts w:ascii="Calibri" w:hAnsi="Calibri"/>
        </w:rPr>
        <w:t xml:space="preserve">(Table 1). </w:t>
      </w:r>
      <w:r w:rsidR="00333388">
        <w:rPr>
          <w:rFonts w:ascii="Calibri" w:hAnsi="Calibri"/>
        </w:rPr>
        <w:t>Most varieties (</w:t>
      </w:r>
      <w:r w:rsidR="004C2FB9">
        <w:rPr>
          <w:rFonts w:ascii="Calibri" w:hAnsi="Calibri"/>
        </w:rPr>
        <w:t>28</w:t>
      </w:r>
      <w:r w:rsidR="00333388">
        <w:rPr>
          <w:rFonts w:ascii="Calibri" w:hAnsi="Calibri"/>
        </w:rPr>
        <w:t>/</w:t>
      </w:r>
      <w:r w:rsidR="004C2FB9">
        <w:rPr>
          <w:rFonts w:ascii="Calibri" w:hAnsi="Calibri"/>
        </w:rPr>
        <w:t>50</w:t>
      </w:r>
      <w:r w:rsidR="00333388">
        <w:rPr>
          <w:rFonts w:ascii="Calibri" w:hAnsi="Calibri"/>
        </w:rPr>
        <w:t xml:space="preserve"> total) did not </w:t>
      </w:r>
      <w:r w:rsidR="00EB778D">
        <w:rPr>
          <w:rFonts w:ascii="Calibri" w:hAnsi="Calibri"/>
        </w:rPr>
        <w:t>form inflorescences</w:t>
      </w:r>
      <w:r w:rsidR="00333388">
        <w:rPr>
          <w:rFonts w:ascii="Calibri" w:hAnsi="Calibri"/>
        </w:rPr>
        <w:t xml:space="preserve">, while for a few varieties </w:t>
      </w:r>
      <w:r w:rsidR="00EB778D">
        <w:rPr>
          <w:rFonts w:ascii="Calibri" w:hAnsi="Calibri"/>
        </w:rPr>
        <w:t>nearly half of the plants underwent flowering</w:t>
      </w:r>
      <w:r w:rsidR="00333388">
        <w:rPr>
          <w:rFonts w:ascii="Calibri" w:hAnsi="Calibri"/>
        </w:rPr>
        <w:t xml:space="preserve"> (e.g., Sauvignon blanc, Tempranillo, Verdelho).</w:t>
      </w:r>
      <w:r w:rsidR="005C0CD3">
        <w:rPr>
          <w:rFonts w:ascii="Calibri" w:hAnsi="Calibri"/>
        </w:rPr>
        <w:t xml:space="preserve"> Due to this</w:t>
      </w:r>
      <w:r w:rsidR="00DB5F46">
        <w:rPr>
          <w:rFonts w:ascii="Calibri" w:hAnsi="Calibri"/>
        </w:rPr>
        <w:t xml:space="preserve"> high variation in </w:t>
      </w:r>
      <w:r w:rsidR="005C0CD3">
        <w:rPr>
          <w:rFonts w:ascii="Calibri" w:hAnsi="Calibri"/>
        </w:rPr>
        <w:t>inflorescence appearance</w:t>
      </w:r>
      <w:r w:rsidR="00DB5F46">
        <w:rPr>
          <w:rFonts w:ascii="Calibri" w:hAnsi="Calibri"/>
        </w:rPr>
        <w:t xml:space="preserve">, only </w:t>
      </w:r>
      <w:r w:rsidR="00910E9F">
        <w:rPr>
          <w:rFonts w:ascii="Calibri" w:hAnsi="Calibri"/>
        </w:rPr>
        <w:t xml:space="preserve">26 </w:t>
      </w:r>
      <w:r w:rsidR="00DB5F46">
        <w:rPr>
          <w:rFonts w:ascii="Calibri" w:hAnsi="Calibri"/>
        </w:rPr>
        <w:t xml:space="preserve">of the flowering plants </w:t>
      </w:r>
      <w:r w:rsidR="00910E9F">
        <w:rPr>
          <w:rFonts w:ascii="Calibri" w:hAnsi="Calibri"/>
        </w:rPr>
        <w:t xml:space="preserve">were </w:t>
      </w:r>
      <w:r w:rsidR="00DB5F46">
        <w:rPr>
          <w:rFonts w:ascii="Calibri" w:hAnsi="Calibri"/>
        </w:rPr>
        <w:t>used in the</w:t>
      </w:r>
      <w:r w:rsidR="00910E9F">
        <w:rPr>
          <w:rFonts w:ascii="Calibri" w:hAnsi="Calibri"/>
        </w:rPr>
        <w:t xml:space="preserve"> experiment</w:t>
      </w:r>
      <w:r w:rsidR="006B219F">
        <w:rPr>
          <w:rFonts w:ascii="Calibri" w:hAnsi="Calibri"/>
        </w:rPr>
        <w:t xml:space="preserve"> </w:t>
      </w:r>
      <w:r w:rsidR="005C0CD3">
        <w:rPr>
          <w:rFonts w:ascii="Calibri" w:hAnsi="Calibri"/>
        </w:rPr>
        <w:t xml:space="preserve">corresponding to 10 varieties </w:t>
      </w:r>
      <w:r w:rsidR="006B219F">
        <w:rPr>
          <w:rFonts w:ascii="Calibri" w:hAnsi="Calibri"/>
        </w:rPr>
        <w:t>(Table 1)</w:t>
      </w:r>
      <w:r w:rsidR="00910E9F">
        <w:rPr>
          <w:rFonts w:ascii="Calibri" w:hAnsi="Calibri"/>
        </w:rPr>
        <w:t xml:space="preserve">. </w:t>
      </w:r>
      <w:r w:rsidR="006B219F">
        <w:rPr>
          <w:rFonts w:ascii="Calibri" w:hAnsi="Calibri"/>
        </w:rPr>
        <w:t xml:space="preserve"> </w:t>
      </w:r>
    </w:p>
    <w:p w14:paraId="60FBECA6" w14:textId="77777777" w:rsidR="00014FD2" w:rsidRDefault="00014FD2" w:rsidP="006B219F">
      <w:pPr>
        <w:rPr>
          <w:rFonts w:ascii="Calibri" w:hAnsi="Calibri"/>
        </w:rPr>
      </w:pPr>
    </w:p>
    <w:p w14:paraId="52889695" w14:textId="6ABC12B4" w:rsidR="00C41495" w:rsidRDefault="007A34B1">
      <w:pPr>
        <w:rPr>
          <w:rFonts w:ascii="Calibri" w:hAnsi="Calibri"/>
        </w:rPr>
      </w:pPr>
      <w:r w:rsidRPr="00C12650">
        <w:rPr>
          <w:rFonts w:ascii="Calibri" w:hAnsi="Calibri"/>
        </w:rPr>
        <w:lastRenderedPageBreak/>
        <w:t xml:space="preserve">Given the low number of plants </w:t>
      </w:r>
      <w:r w:rsidR="00272EA5">
        <w:rPr>
          <w:rFonts w:ascii="Calibri" w:hAnsi="Calibri"/>
        </w:rPr>
        <w:t>that formed inflorescence</w:t>
      </w:r>
      <w:r w:rsidRPr="00C12650">
        <w:rPr>
          <w:rFonts w:ascii="Calibri" w:hAnsi="Calibri"/>
        </w:rPr>
        <w:t>, m</w:t>
      </w:r>
      <w:r w:rsidR="001F2088" w:rsidRPr="00C12650">
        <w:rPr>
          <w:rFonts w:ascii="Calibri" w:hAnsi="Calibri"/>
        </w:rPr>
        <w:t xml:space="preserve">ost varieties </w:t>
      </w:r>
      <w:r w:rsidRPr="00C12650">
        <w:rPr>
          <w:rFonts w:ascii="Calibri" w:hAnsi="Calibri"/>
        </w:rPr>
        <w:t xml:space="preserve">could be placed in only </w:t>
      </w:r>
      <w:r w:rsidR="00DF6D2E" w:rsidRPr="00C12650">
        <w:rPr>
          <w:rFonts w:ascii="Calibri" w:hAnsi="Calibri"/>
        </w:rPr>
        <w:t xml:space="preserve">one or two </w:t>
      </w:r>
      <w:r w:rsidRPr="00C12650">
        <w:rPr>
          <w:rFonts w:ascii="Calibri" w:hAnsi="Calibri"/>
        </w:rPr>
        <w:t>temperature treatment</w:t>
      </w:r>
      <w:r w:rsidR="00463FAD">
        <w:rPr>
          <w:rFonts w:ascii="Calibri" w:hAnsi="Calibri"/>
        </w:rPr>
        <w:t>s</w:t>
      </w:r>
      <w:r w:rsidRPr="00C12650">
        <w:rPr>
          <w:rFonts w:ascii="Calibri" w:hAnsi="Calibri"/>
        </w:rPr>
        <w:t xml:space="preserve"> (with very low or no replication per variety</w:t>
      </w:r>
      <w:r w:rsidR="003926A7">
        <w:rPr>
          <w:rFonts w:ascii="Calibri" w:hAnsi="Calibri"/>
        </w:rPr>
        <w:t>: c</w:t>
      </w:r>
      <w:r w:rsidR="006E7311">
        <w:rPr>
          <w:rFonts w:ascii="Calibri" w:hAnsi="Calibri"/>
        </w:rPr>
        <w:t>hamber</w:t>
      </w:r>
      <w:r w:rsidR="003926A7">
        <w:rPr>
          <w:rFonts w:ascii="Calibri" w:hAnsi="Calibri"/>
        </w:rPr>
        <w:t xml:space="preserve"> 1 (</w:t>
      </w:r>
      <w:r w:rsidR="003926A7">
        <w:rPr>
          <w:rFonts w:eastAsia="Times New Roman" w:cstheme="minorHAnsi"/>
          <w:shd w:val="clear" w:color="auto" w:fill="FFFFFF"/>
        </w:rPr>
        <w:t>20</w:t>
      </w:r>
      <w:r w:rsidR="003926A7" w:rsidRPr="00C6329C">
        <w:rPr>
          <w:rFonts w:ascii="Lucida Grande" w:hAnsi="Lucida Grande" w:cs="Lucida Grande"/>
          <w:b/>
          <w:color w:val="000000"/>
        </w:rPr>
        <w:t>°</w:t>
      </w:r>
      <w:r w:rsidR="003926A7">
        <w:rPr>
          <w:rFonts w:eastAsia="Times New Roman" w:cstheme="minorHAnsi"/>
          <w:shd w:val="clear" w:color="auto" w:fill="FFFFFF"/>
        </w:rPr>
        <w:t xml:space="preserve">C) </w:t>
      </w:r>
      <w:r w:rsidR="006E7311">
        <w:rPr>
          <w:rFonts w:ascii="Calibri" w:hAnsi="Calibri"/>
        </w:rPr>
        <w:t xml:space="preserve">had one plant each of Cabernet Sauvignon, Durif, Sauvignon Blanc, and Verdelho.  Chamber 2 </w:t>
      </w:r>
      <w:r w:rsidR="003926A7">
        <w:rPr>
          <w:rFonts w:ascii="Calibri" w:hAnsi="Calibri"/>
        </w:rPr>
        <w:t>(</w:t>
      </w:r>
      <w:r w:rsidR="003926A7" w:rsidRPr="00C6329C">
        <w:rPr>
          <w:rFonts w:eastAsia="Times New Roman" w:cstheme="minorHAnsi"/>
          <w:shd w:val="clear" w:color="auto" w:fill="FFFFFF"/>
        </w:rPr>
        <w:t>26</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one plant each of Durif, Pinot Gris, Sauvignon Blanc, and Verdelho.  Chamber 3 </w:t>
      </w:r>
      <w:r w:rsidR="003926A7">
        <w:rPr>
          <w:rFonts w:ascii="Calibri" w:hAnsi="Calibri"/>
        </w:rPr>
        <w:t>(</w:t>
      </w:r>
      <w:r w:rsidR="003926A7">
        <w:rPr>
          <w:rFonts w:eastAsia="Times New Roman" w:cstheme="minorHAnsi"/>
          <w:shd w:val="clear" w:color="auto" w:fill="FFFFFF"/>
        </w:rPr>
        <w:t>30</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three Durif plants, then one plant each of </w:t>
      </w:r>
      <w:r w:rsidR="006E7311" w:rsidRPr="006E7311">
        <w:rPr>
          <w:rFonts w:ascii="Calibri" w:hAnsi="Calibri"/>
        </w:rPr>
        <w:t>Gewürztraminer</w:t>
      </w:r>
      <w:r w:rsidR="006E7311">
        <w:rPr>
          <w:rFonts w:ascii="Calibri" w:hAnsi="Calibri"/>
        </w:rPr>
        <w:t xml:space="preserve">, Tempranillo, and Verdelho.  Chamber 4 </w:t>
      </w:r>
      <w:r w:rsidR="003926A7">
        <w:rPr>
          <w:rFonts w:ascii="Calibri" w:hAnsi="Calibri"/>
        </w:rPr>
        <w:t>(</w:t>
      </w:r>
      <w:r w:rsidR="003926A7">
        <w:rPr>
          <w:rFonts w:eastAsia="Times New Roman" w:cstheme="minorHAnsi"/>
          <w:shd w:val="clear" w:color="auto" w:fill="FFFFFF"/>
        </w:rPr>
        <w:t>34</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then one each of Dolcetto, Pinot Gris, Sauvignon Blanc, Syrah, and Verdelho.  Chamber 5 </w:t>
      </w:r>
      <w:r w:rsidR="003926A7">
        <w:rPr>
          <w:rFonts w:ascii="Calibri" w:hAnsi="Calibri"/>
        </w:rPr>
        <w:t>(</w:t>
      </w:r>
      <w:r w:rsidR="003926A7">
        <w:rPr>
          <w:rFonts w:eastAsia="Times New Roman" w:cstheme="minorHAnsi"/>
          <w:shd w:val="clear" w:color="auto" w:fill="FFFFFF"/>
        </w:rPr>
        <w:t xml:space="preserve">mean of </w:t>
      </w:r>
      <w:r w:rsidR="003926A7" w:rsidRPr="00C6329C">
        <w:rPr>
          <w:rFonts w:eastAsia="Times New Roman" w:cstheme="minorHAnsi"/>
          <w:shd w:val="clear" w:color="auto" w:fill="FFFFFF"/>
        </w:rPr>
        <w:t>37</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and one each of Sauvignon Blanc, Verdelho, and </w:t>
      </w:r>
      <w:r w:rsidR="006E7311" w:rsidRPr="006E7311">
        <w:rPr>
          <w:rFonts w:ascii="Calibri" w:hAnsi="Calibri"/>
        </w:rPr>
        <w:t>Vinhão</w:t>
      </w:r>
      <w:r w:rsidR="003926A7">
        <w:rPr>
          <w:rFonts w:ascii="Calibri" w:hAnsi="Calibri"/>
        </w:rPr>
        <w:t>)</w:t>
      </w:r>
      <w:r w:rsidR="006E7311">
        <w:rPr>
          <w:rFonts w:ascii="Calibri" w:hAnsi="Calibri"/>
        </w:rPr>
        <w:t>.</w:t>
      </w:r>
      <w:r w:rsidR="005C0CD3" w:rsidRPr="005C0CD3">
        <w:rPr>
          <w:rFonts w:ascii="Calibri" w:hAnsi="Calibri"/>
        </w:rPr>
        <w:t xml:space="preserve"> </w:t>
      </w:r>
      <w:r w:rsidR="006E60D1">
        <w:rPr>
          <w:rFonts w:ascii="Calibri" w:hAnsi="Calibri"/>
        </w:rPr>
        <w:t xml:space="preserve">Given the limited number of replicated per variety, we do not report variety-specific estimates and all statistics are done across varieties. </w:t>
      </w:r>
      <w:r w:rsidR="005C0CD3">
        <w:rPr>
          <w:rFonts w:ascii="Calibri" w:hAnsi="Calibri"/>
        </w:rPr>
        <w:t xml:space="preserve">Plants that had thicker spurs were more likely to develop inflorescence (Z(340)=2.21, p=0.03), and more likely to reach 50% flowering (Figure 2, Z(340)=2.85, p=0.004).  </w:t>
      </w:r>
    </w:p>
    <w:p w14:paraId="7F56F1BE" w14:textId="77777777" w:rsidR="007A34B1" w:rsidRDefault="007A34B1">
      <w:pPr>
        <w:rPr>
          <w:rFonts w:ascii="Calibri" w:hAnsi="Calibri"/>
        </w:rPr>
      </w:pPr>
    </w:p>
    <w:p w14:paraId="5D05C285" w14:textId="4907B43C" w:rsidR="00C41495" w:rsidRDefault="00C41495">
      <w:pPr>
        <w:rPr>
          <w:rFonts w:ascii="Calibri" w:hAnsi="Calibri"/>
        </w:rPr>
      </w:pPr>
      <w:r>
        <w:rPr>
          <w:rFonts w:ascii="Calibri" w:hAnsi="Calibri"/>
        </w:rPr>
        <w:t>Soil moisture in the chambers varied by chamber temperature (F(1,24)=8.05, p=0.0</w:t>
      </w:r>
      <w:r w:rsidR="00741CDF">
        <w:rPr>
          <w:rFonts w:ascii="Calibri" w:hAnsi="Calibri"/>
        </w:rPr>
        <w:t>1</w:t>
      </w:r>
      <w:r>
        <w:rPr>
          <w:rFonts w:ascii="Calibri" w:hAnsi="Calibri"/>
        </w:rPr>
        <w:t>), ranging from 69% to 76% over time. There was no directional relationship between the moisture levels and the chamber temperature (i.e., the warmest chambers were not the driest) and means were similar across treatments, ranging from 71% to 74%.</w:t>
      </w:r>
    </w:p>
    <w:p w14:paraId="43B49820" w14:textId="6EF47693" w:rsidR="000746A9" w:rsidRDefault="000746A9">
      <w:pPr>
        <w:rPr>
          <w:rFonts w:ascii="Calibri" w:hAnsi="Calibri"/>
        </w:rPr>
      </w:pPr>
    </w:p>
    <w:p w14:paraId="2C976BCE" w14:textId="73353F79" w:rsidR="00DF4911" w:rsidRDefault="006C0313">
      <w:pPr>
        <w:rPr>
          <w:rFonts w:ascii="Calibri" w:hAnsi="Calibri"/>
        </w:rPr>
      </w:pPr>
      <w:r>
        <w:rPr>
          <w:rFonts w:ascii="Calibri" w:hAnsi="Calibri"/>
        </w:rPr>
        <w:t xml:space="preserve">There was </w:t>
      </w:r>
      <w:r w:rsidR="00C41495">
        <w:rPr>
          <w:rFonts w:ascii="Calibri" w:hAnsi="Calibri"/>
        </w:rPr>
        <w:t xml:space="preserve">also </w:t>
      </w:r>
      <w:r>
        <w:rPr>
          <w:rFonts w:ascii="Calibri" w:hAnsi="Calibri"/>
        </w:rPr>
        <w:t>no directional relationship between chamber temperature and either change in stem length or change in leaf number</w:t>
      </w:r>
      <w:r w:rsidRPr="006C0313">
        <w:rPr>
          <w:rFonts w:ascii="Calibri" w:hAnsi="Calibri"/>
        </w:rPr>
        <w:t xml:space="preserve"> </w:t>
      </w:r>
      <w:r>
        <w:rPr>
          <w:rFonts w:ascii="Calibri" w:hAnsi="Calibri"/>
        </w:rPr>
        <w:t>(stem length: F(1,24)=0.53, p=0.47; leaf number: F(1,24)=0.0</w:t>
      </w:r>
      <w:r w:rsidR="00741CDF">
        <w:rPr>
          <w:rFonts w:ascii="Calibri" w:hAnsi="Calibri"/>
        </w:rPr>
        <w:t>5</w:t>
      </w:r>
      <w:r>
        <w:rPr>
          <w:rFonts w:ascii="Calibri" w:hAnsi="Calibri"/>
        </w:rPr>
        <w:t xml:space="preserve">, p= 0.83). </w:t>
      </w:r>
    </w:p>
    <w:p w14:paraId="17F2E844" w14:textId="77777777" w:rsidR="00DF4911" w:rsidRDefault="00DF4911">
      <w:pPr>
        <w:rPr>
          <w:rFonts w:ascii="Calibri" w:hAnsi="Calibri"/>
        </w:rPr>
      </w:pPr>
    </w:p>
    <w:p w14:paraId="088350B7" w14:textId="52BB675F" w:rsidR="002379ED" w:rsidRDefault="002379ED">
      <w:pPr>
        <w:rPr>
          <w:rFonts w:ascii="Calibri" w:hAnsi="Calibri"/>
        </w:rPr>
      </w:pPr>
      <w:r>
        <w:rPr>
          <w:rFonts w:ascii="Calibri" w:hAnsi="Calibri"/>
        </w:rPr>
        <w:t>Chamber temperature</w:t>
      </w:r>
      <w:r w:rsidR="003A4221">
        <w:rPr>
          <w:rFonts w:ascii="Calibri" w:hAnsi="Calibri"/>
        </w:rPr>
        <w:t>s</w:t>
      </w:r>
      <w:r>
        <w:rPr>
          <w:rFonts w:ascii="Calibri" w:hAnsi="Calibri"/>
        </w:rPr>
        <w:t xml:space="preserve"> did not affect the </w:t>
      </w:r>
      <w:r w:rsidR="00DF6D2E">
        <w:rPr>
          <w:rFonts w:ascii="Calibri" w:hAnsi="Calibri"/>
        </w:rPr>
        <w:t>time</w:t>
      </w:r>
      <w:r>
        <w:rPr>
          <w:rFonts w:ascii="Calibri" w:hAnsi="Calibri"/>
        </w:rPr>
        <w:t xml:space="preserve"> it took for the plants to reach 10% and 50% flowering </w:t>
      </w:r>
      <w:r w:rsidR="00EA7080">
        <w:rPr>
          <w:rFonts w:ascii="Calibri" w:hAnsi="Calibri"/>
        </w:rPr>
        <w:t xml:space="preserve">and there was no trend in the duration of flowering </w:t>
      </w:r>
      <w:r>
        <w:rPr>
          <w:rFonts w:ascii="Calibri" w:hAnsi="Calibri"/>
        </w:rPr>
        <w:t>(</w:t>
      </w:r>
      <w:r w:rsidR="0057182A">
        <w:rPr>
          <w:rFonts w:ascii="Calibri" w:hAnsi="Calibri"/>
        </w:rPr>
        <w:t xml:space="preserve">Figure 3, </w:t>
      </w:r>
      <w:r>
        <w:rPr>
          <w:rFonts w:ascii="Calibri" w:hAnsi="Calibri"/>
        </w:rPr>
        <w:t>10%: F(1,20)=0.43, p=0.5</w:t>
      </w:r>
      <w:r w:rsidR="00741CDF">
        <w:rPr>
          <w:rFonts w:ascii="Calibri" w:hAnsi="Calibri"/>
        </w:rPr>
        <w:t>2</w:t>
      </w:r>
      <w:r>
        <w:rPr>
          <w:rFonts w:ascii="Calibri" w:hAnsi="Calibri"/>
        </w:rPr>
        <w:t>; 50%: F(1,15)=0.</w:t>
      </w:r>
      <w:r w:rsidR="00741CDF">
        <w:rPr>
          <w:rFonts w:ascii="Calibri" w:hAnsi="Calibri"/>
        </w:rPr>
        <w:t>50</w:t>
      </w:r>
      <w:r>
        <w:rPr>
          <w:rFonts w:ascii="Calibri" w:hAnsi="Calibri"/>
        </w:rPr>
        <w:t>, p=0.49).</w:t>
      </w:r>
      <w:r w:rsidR="009A706E">
        <w:rPr>
          <w:rFonts w:ascii="Calibri" w:hAnsi="Calibri"/>
        </w:rPr>
        <w:t xml:space="preserve">  </w:t>
      </w:r>
      <w:r w:rsidR="00C41495">
        <w:rPr>
          <w:rFonts w:ascii="Calibri" w:hAnsi="Calibri"/>
        </w:rPr>
        <w:t xml:space="preserve">Within treatments, the number of days </w:t>
      </w:r>
      <w:r w:rsidR="00DF6D2E">
        <w:rPr>
          <w:rFonts w:ascii="Calibri" w:hAnsi="Calibri"/>
        </w:rPr>
        <w:t xml:space="preserve">after forcing </w:t>
      </w:r>
      <w:r w:rsidR="00C41495">
        <w:rPr>
          <w:rFonts w:ascii="Calibri" w:hAnsi="Calibri"/>
        </w:rPr>
        <w:t xml:space="preserve">it took plants to reach 10% flowering ranged from 34 to 51 days (mean = 42.6 </w:t>
      </w:r>
      <w:r w:rsidR="00C41495">
        <w:rPr>
          <w:rFonts w:ascii="Calibri" w:hAnsi="Calibri"/>
        </w:rPr>
        <w:sym w:font="Symbol" w:char="F0B1"/>
      </w:r>
      <w:r w:rsidR="00C41495">
        <w:rPr>
          <w:rFonts w:ascii="Calibri" w:hAnsi="Calibri"/>
        </w:rPr>
        <w:t xml:space="preserve"> 0.9). </w:t>
      </w:r>
    </w:p>
    <w:p w14:paraId="0DD1D82B" w14:textId="465E92E8" w:rsidR="009A706E" w:rsidRDefault="009A706E">
      <w:pPr>
        <w:rPr>
          <w:rFonts w:ascii="Calibri" w:hAnsi="Calibri"/>
        </w:rPr>
      </w:pPr>
    </w:p>
    <w:p w14:paraId="2AF71A57" w14:textId="29FB33D7" w:rsidR="00D7655C" w:rsidRDefault="009A706E">
      <w:pPr>
        <w:rPr>
          <w:rFonts w:ascii="Calibri" w:hAnsi="Calibri"/>
        </w:rPr>
      </w:pPr>
      <w:r>
        <w:rPr>
          <w:rFonts w:ascii="Calibri" w:hAnsi="Calibri"/>
        </w:rPr>
        <w:t>The number of</w:t>
      </w:r>
      <w:r w:rsidR="003A4221">
        <w:rPr>
          <w:rFonts w:ascii="Calibri" w:hAnsi="Calibri"/>
        </w:rPr>
        <w:t xml:space="preserve"> flower</w:t>
      </w:r>
      <w:r w:rsidR="00C12650">
        <w:rPr>
          <w:rFonts w:ascii="Calibri" w:hAnsi="Calibri"/>
        </w:rPr>
        <w:t xml:space="preserve"> buds</w:t>
      </w:r>
      <w:r>
        <w:rPr>
          <w:rFonts w:ascii="Calibri" w:hAnsi="Calibri"/>
        </w:rPr>
        <w:t xml:space="preserve"> aborted per plant was significantly affected by the chamber temperature (Figure </w:t>
      </w:r>
      <w:r w:rsidR="0057182A">
        <w:rPr>
          <w:rFonts w:ascii="Calibri" w:hAnsi="Calibri"/>
        </w:rPr>
        <w:t>3</w:t>
      </w:r>
      <w:r>
        <w:rPr>
          <w:rFonts w:ascii="Calibri" w:hAnsi="Calibri"/>
        </w:rPr>
        <w:t>, F(1,24)=7.4</w:t>
      </w:r>
      <w:r w:rsidR="00741CDF">
        <w:rPr>
          <w:rFonts w:ascii="Calibri" w:hAnsi="Calibri"/>
        </w:rPr>
        <w:t>3</w:t>
      </w:r>
      <w:r>
        <w:rPr>
          <w:rFonts w:ascii="Calibri" w:hAnsi="Calibri"/>
        </w:rPr>
        <w:t xml:space="preserve">, p=0.01).  The two warmest chambers saw the greatest number of </w:t>
      </w:r>
      <w:r w:rsidR="003A4221">
        <w:rPr>
          <w:rFonts w:ascii="Calibri" w:hAnsi="Calibri"/>
        </w:rPr>
        <w:t>flower</w:t>
      </w:r>
      <w:r w:rsidR="00C12650">
        <w:rPr>
          <w:rFonts w:ascii="Calibri" w:hAnsi="Calibri"/>
        </w:rPr>
        <w:t xml:space="preserve"> buds</w:t>
      </w:r>
      <w:r>
        <w:rPr>
          <w:rFonts w:ascii="Calibri" w:hAnsi="Calibri"/>
        </w:rPr>
        <w:t xml:space="preserve"> lost during the time in the chamber, with the greatest average number of </w:t>
      </w:r>
      <w:r w:rsidR="003A4221">
        <w:rPr>
          <w:rFonts w:ascii="Calibri" w:hAnsi="Calibri"/>
        </w:rPr>
        <w:t>flower</w:t>
      </w:r>
      <w:r w:rsidR="00C12650">
        <w:rPr>
          <w:rFonts w:ascii="Calibri" w:hAnsi="Calibri"/>
        </w:rPr>
        <w:t xml:space="preserve"> buds</w:t>
      </w:r>
      <w:r w:rsidR="00C06E57">
        <w:rPr>
          <w:rFonts w:ascii="Calibri" w:hAnsi="Calibri"/>
        </w:rPr>
        <w:t xml:space="preserve"> aborted seen in</w:t>
      </w:r>
      <w:r w:rsidR="00717B02">
        <w:rPr>
          <w:rFonts w:ascii="Calibri" w:hAnsi="Calibri"/>
        </w:rPr>
        <w:t xml:space="preserve"> 37 </w:t>
      </w:r>
      <w:r w:rsidR="00717B02">
        <w:rPr>
          <w:rFonts w:ascii="Calibri" w:hAnsi="Calibri" w:cs="Calibri"/>
        </w:rPr>
        <w:t>°</w:t>
      </w:r>
      <w:r w:rsidR="00717B02">
        <w:rPr>
          <w:rFonts w:ascii="Calibri" w:hAnsi="Calibri"/>
        </w:rPr>
        <w:t>C</w:t>
      </w:r>
      <w:r w:rsidR="00C06E57">
        <w:rPr>
          <w:rFonts w:ascii="Calibri" w:hAnsi="Calibri"/>
        </w:rPr>
        <w:t xml:space="preserve"> treatment</w:t>
      </w:r>
      <w:r w:rsidR="000B7546">
        <w:rPr>
          <w:rFonts w:ascii="Calibri" w:hAnsi="Calibri"/>
        </w:rPr>
        <w:t xml:space="preserve"> (</w:t>
      </w:r>
      <w:r w:rsidR="001212C6">
        <w:rPr>
          <w:rFonts w:ascii="Calibri" w:hAnsi="Calibri"/>
        </w:rPr>
        <w:t xml:space="preserve">mean number of </w:t>
      </w:r>
      <w:r w:rsidR="003A4221">
        <w:rPr>
          <w:rFonts w:ascii="Calibri" w:hAnsi="Calibri"/>
        </w:rPr>
        <w:t>flower</w:t>
      </w:r>
      <w:r w:rsidR="00C12650">
        <w:rPr>
          <w:rFonts w:ascii="Calibri" w:hAnsi="Calibri"/>
        </w:rPr>
        <w:t xml:space="preserve"> buds</w:t>
      </w:r>
      <w:r w:rsidR="001212C6">
        <w:rPr>
          <w:rFonts w:ascii="Calibri" w:hAnsi="Calibri"/>
        </w:rPr>
        <w:t xml:space="preserve"> aborted </w:t>
      </w:r>
      <w:r w:rsidR="00257F92">
        <w:rPr>
          <w:rFonts w:ascii="Calibri" w:hAnsi="Calibri"/>
        </w:rPr>
        <w:t xml:space="preserve">at 20 </w:t>
      </w:r>
      <w:r w:rsidR="00257F92">
        <w:rPr>
          <w:rFonts w:ascii="Calibri" w:hAnsi="Calibri" w:cs="Calibri"/>
        </w:rPr>
        <w:t>°</w:t>
      </w:r>
      <w:r w:rsidR="00257F92">
        <w:rPr>
          <w:rFonts w:ascii="Calibri" w:hAnsi="Calibri"/>
        </w:rPr>
        <w:t>C</w:t>
      </w:r>
      <w:r w:rsidR="001212C6">
        <w:rPr>
          <w:rFonts w:ascii="Calibri" w:hAnsi="Calibri"/>
        </w:rPr>
        <w:t xml:space="preserve">: 4.5, </w:t>
      </w:r>
      <w:r w:rsidR="00717B02">
        <w:rPr>
          <w:rFonts w:ascii="Calibri" w:hAnsi="Calibri"/>
        </w:rPr>
        <w:t xml:space="preserve">26 </w:t>
      </w:r>
      <w:r w:rsidR="00717B02">
        <w:rPr>
          <w:rFonts w:ascii="Calibri" w:hAnsi="Calibri" w:cs="Calibri"/>
        </w:rPr>
        <w:t>°</w:t>
      </w:r>
      <w:r w:rsidR="00717B02">
        <w:rPr>
          <w:rFonts w:ascii="Calibri" w:hAnsi="Calibri"/>
        </w:rPr>
        <w:t>C</w:t>
      </w:r>
      <w:r w:rsidR="001212C6">
        <w:rPr>
          <w:rFonts w:ascii="Calibri" w:hAnsi="Calibri"/>
        </w:rPr>
        <w:t xml:space="preserve">: 2.8, </w:t>
      </w:r>
      <w:r w:rsidR="00717B02">
        <w:rPr>
          <w:rFonts w:ascii="Calibri" w:hAnsi="Calibri"/>
        </w:rPr>
        <w:t xml:space="preserve">30 </w:t>
      </w:r>
      <w:r w:rsidR="00717B02">
        <w:rPr>
          <w:rFonts w:ascii="Calibri" w:hAnsi="Calibri" w:cs="Calibri"/>
        </w:rPr>
        <w:t>°</w:t>
      </w:r>
      <w:r w:rsidR="00717B02">
        <w:rPr>
          <w:rFonts w:ascii="Calibri" w:hAnsi="Calibri"/>
        </w:rPr>
        <w:t>C</w:t>
      </w:r>
      <w:r w:rsidR="001212C6">
        <w:rPr>
          <w:rFonts w:ascii="Calibri" w:hAnsi="Calibri"/>
        </w:rPr>
        <w:t>: 5.8,</w:t>
      </w:r>
      <w:r w:rsidR="00717B02">
        <w:rPr>
          <w:rFonts w:ascii="Calibri" w:hAnsi="Calibri"/>
        </w:rPr>
        <w:t xml:space="preserve"> 34 </w:t>
      </w:r>
      <w:r w:rsidR="00717B02">
        <w:rPr>
          <w:rFonts w:ascii="Calibri" w:hAnsi="Calibri" w:cs="Calibri"/>
        </w:rPr>
        <w:t>°</w:t>
      </w:r>
      <w:r w:rsidR="00717B02">
        <w:rPr>
          <w:rFonts w:ascii="Calibri" w:hAnsi="Calibri"/>
        </w:rPr>
        <w:t>C</w:t>
      </w:r>
      <w:r w:rsidR="001212C6">
        <w:rPr>
          <w:rFonts w:ascii="Calibri" w:hAnsi="Calibri"/>
        </w:rPr>
        <w:t xml:space="preserve">: 27.6, </w:t>
      </w:r>
      <w:r w:rsidR="00717B02">
        <w:rPr>
          <w:rFonts w:ascii="Calibri" w:hAnsi="Calibri"/>
        </w:rPr>
        <w:t xml:space="preserve">37 </w:t>
      </w:r>
      <w:r w:rsidR="00717B02">
        <w:rPr>
          <w:rFonts w:ascii="Calibri" w:hAnsi="Calibri" w:cs="Calibri"/>
        </w:rPr>
        <w:t>°</w:t>
      </w:r>
      <w:r w:rsidR="00717B02">
        <w:rPr>
          <w:rFonts w:ascii="Calibri" w:hAnsi="Calibri"/>
        </w:rPr>
        <w:t>C</w:t>
      </w:r>
      <w:r w:rsidR="001212C6">
        <w:rPr>
          <w:rFonts w:ascii="Calibri" w:hAnsi="Calibri"/>
        </w:rPr>
        <w:t xml:space="preserve">: 57.3).  </w:t>
      </w:r>
      <w:r>
        <w:rPr>
          <w:rFonts w:ascii="Calibri" w:hAnsi="Calibri"/>
        </w:rPr>
        <w:t xml:space="preserve">  </w:t>
      </w:r>
    </w:p>
    <w:p w14:paraId="2BF78800" w14:textId="77777777" w:rsidR="00123B50" w:rsidRDefault="00123B50" w:rsidP="00EE2C95">
      <w:pPr>
        <w:rPr>
          <w:rFonts w:ascii="Calibri" w:hAnsi="Calibri"/>
        </w:rPr>
      </w:pPr>
    </w:p>
    <w:p w14:paraId="6DAFE95D" w14:textId="2BEEF2AD" w:rsidR="00102AE5" w:rsidRPr="00EE2C95" w:rsidRDefault="009A706E" w:rsidP="00EE2C95">
      <w:pPr>
        <w:rPr>
          <w:rFonts w:ascii="Calibri" w:hAnsi="Calibri"/>
          <w:b/>
        </w:rPr>
      </w:pPr>
      <w:r w:rsidRPr="00EE2C95">
        <w:rPr>
          <w:rFonts w:ascii="Calibri" w:hAnsi="Calibri"/>
          <w:b/>
        </w:rPr>
        <w:t>Discussion</w:t>
      </w:r>
    </w:p>
    <w:p w14:paraId="08E0A2FA" w14:textId="2CD91947" w:rsidR="009A706E" w:rsidRDefault="009A706E">
      <w:pPr>
        <w:rPr>
          <w:rFonts w:ascii="Calibri" w:hAnsi="Calibri"/>
        </w:rPr>
      </w:pPr>
    </w:p>
    <w:p w14:paraId="4D156CD5" w14:textId="139E38A2" w:rsidR="0031294A" w:rsidRDefault="007118E8">
      <w:pPr>
        <w:rPr>
          <w:rFonts w:ascii="Calibri" w:hAnsi="Calibri"/>
        </w:rPr>
      </w:pPr>
      <w:r>
        <w:rPr>
          <w:rFonts w:ascii="Calibri" w:hAnsi="Calibri"/>
        </w:rPr>
        <w:t>Increasingly, winegrape diversity is suggested a way for growers to cope with warming, but we know little about how</w:t>
      </w:r>
      <w:r w:rsidR="00822A3B">
        <w:rPr>
          <w:rFonts w:ascii="Calibri" w:hAnsi="Calibri"/>
        </w:rPr>
        <w:t xml:space="preserve"> experimental warming</w:t>
      </w:r>
      <w:r>
        <w:rPr>
          <w:rFonts w:ascii="Calibri" w:hAnsi="Calibri"/>
        </w:rPr>
        <w:t xml:space="preserve"> temperature differentially affects most varieties</w:t>
      </w:r>
      <w:r w:rsidR="00D071A3">
        <w:rPr>
          <w:rFonts w:ascii="Calibri" w:hAnsi="Calibri"/>
        </w:rPr>
        <w:t xml:space="preserve"> </w:t>
      </w:r>
      <w:r w:rsidR="00D071A3">
        <w:rPr>
          <w:rFonts w:ascii="Calibri" w:hAnsi="Calibri"/>
        </w:rPr>
        <w:fldChar w:fldCharType="begin"/>
      </w:r>
      <w:r w:rsidR="00D071A3">
        <w:rPr>
          <w:rFonts w:ascii="Calibri" w:hAnsi="Calibri"/>
        </w:rPr>
        <w:instrText xml:space="preserve"> ADDIN ZOTERO_ITEM CSL_CITATION {"citationID":"CMX8Iqu3","properties":{"formattedCitation":"(Ollat et al., 2015, 2016; Wolkovich et al., 2017)","plainCitation":"(Ollat et al., 2015, 2016; Wolkovich et al., 2017)","noteIndex":0},"citationItems":[{"id":160,"uris":["http://zotero.org/users/local/5fXO9JKQ/items/3FAMG9YY"],"uri":["http://zotero.org/users/local/5fXO9JKQ/items/3FAMG9YY"],"itemData":{"id":160,"type":"article-journal","title":"Adaptation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local/5fXO9JKQ/items/CMLMN65T"],"uri":["http://zotero.org/users/local/5fXO9JKQ/items/CMLMN65T"],"itemData":{"id":161,"type":"article-journal","title":"Climate Change Impacts and Adaptations: New Challenges for the Wine Industry","author":[{"family":"Ollat","given":"Nathalie"},{"family":"Touzard","given":"Jean-Marc"},{"family":"Leeuwen","given":"Cornelis","non-dropping-particle":"van"}],"issued":{"date-parts":[["2016"]]}}},{"id":173,"uris":["http://zotero.org/users/local/5fXO9JKQ/items/Z98SL4PH"],"uri":["http://zotero.org/users/local/5fXO9JKQ/items/Z98SL4PH"],"itemData":{"id":173,"type":"article","title":"Phenological diversity provides opportunities for climate change adaptation in winegrapes","abstract":"Climate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change.","author":[{"family":"Wolkovich","given":"E. M."},{"family":"Burge","given":"D. O."},{"family":"Walker","given":"M. A."},{"family":"Nicholas","given":"K. A."}],"issued":{"date-parts":[["2017"]]}}}],"schema":"https://github.com/citation-style-language/schema/raw/master/csl-citation.json"} </w:instrText>
      </w:r>
      <w:r w:rsidR="00D071A3">
        <w:rPr>
          <w:rFonts w:ascii="Calibri" w:hAnsi="Calibri"/>
        </w:rPr>
        <w:fldChar w:fldCharType="separate"/>
      </w:r>
      <w:r w:rsidR="00D071A3" w:rsidRPr="00C64D52">
        <w:rPr>
          <w:rFonts w:ascii="Calibri" w:hAnsi="Calibri" w:cs="Calibri"/>
        </w:rPr>
        <w:t>(Ollat et al., 2015, 2016; Wolkovich et al., 2017)</w:t>
      </w:r>
      <w:r w:rsidR="00D071A3">
        <w:rPr>
          <w:rFonts w:ascii="Calibri" w:hAnsi="Calibri"/>
        </w:rPr>
        <w:fldChar w:fldCharType="end"/>
      </w:r>
      <w:r w:rsidR="00B75F58">
        <w:rPr>
          <w:rFonts w:ascii="Calibri" w:hAnsi="Calibri"/>
        </w:rPr>
        <w:t>. R</w:t>
      </w:r>
      <w:r>
        <w:rPr>
          <w:rFonts w:ascii="Calibri" w:hAnsi="Calibri"/>
        </w:rPr>
        <w:t xml:space="preserve">esearch to date has focused on very few (only 8 according to our literature review) varieties, but suggests responses vary depending on variety. </w:t>
      </w:r>
      <w:r w:rsidR="00D40FFB">
        <w:rPr>
          <w:rFonts w:ascii="Calibri" w:hAnsi="Calibri"/>
        </w:rPr>
        <w:t xml:space="preserve">For example, Greer &amp; Wheedon 2014 (FIXcite) found a curvilinear ripening response to temperature increased across three varieties—but the temperature yielding the highest ripening varied for each variety (25°C, 35°C and 40°C for Chardonnay, Semillion and Merlot, respectively). Such variation is critical for growers </w:t>
      </w:r>
      <w:r w:rsidR="00273E1F">
        <w:rPr>
          <w:rFonts w:ascii="Calibri" w:hAnsi="Calibri"/>
        </w:rPr>
        <w:t>who want to</w:t>
      </w:r>
      <w:r w:rsidR="00D40FFB">
        <w:rPr>
          <w:rFonts w:ascii="Calibri" w:hAnsi="Calibri"/>
        </w:rPr>
        <w:t xml:space="preserve"> adapt to warming by shifting varieties, but to</w:t>
      </w:r>
      <w:r w:rsidR="00273E1F">
        <w:rPr>
          <w:rFonts w:ascii="Calibri" w:hAnsi="Calibri"/>
        </w:rPr>
        <w:t xml:space="preserve"> make useful variety recommendations </w:t>
      </w:r>
      <w:r w:rsidR="00D40FFB">
        <w:rPr>
          <w:rFonts w:ascii="Calibri" w:hAnsi="Calibri"/>
        </w:rPr>
        <w:t xml:space="preserve">we need more information on how temperature affects development across varieties and developmental stages. </w:t>
      </w:r>
      <w:r w:rsidR="00A64896">
        <w:rPr>
          <w:rFonts w:ascii="Calibri" w:hAnsi="Calibri"/>
        </w:rPr>
        <w:t xml:space="preserve">Our lab work on </w:t>
      </w:r>
      <w:r w:rsidR="00A64896">
        <w:rPr>
          <w:rFonts w:ascii="Calibri" w:hAnsi="Calibri"/>
        </w:rPr>
        <w:lastRenderedPageBreak/>
        <w:t>50 varieties, however, highlights the challenges of growing diverse varieties for experimental research.</w:t>
      </w:r>
      <w:r w:rsidR="004B4AD3">
        <w:rPr>
          <w:rFonts w:ascii="Calibri" w:hAnsi="Calibri"/>
        </w:rPr>
        <w:t xml:space="preserve"> </w:t>
      </w:r>
    </w:p>
    <w:p w14:paraId="1BF3FEDC" w14:textId="77777777" w:rsidR="00CB031D" w:rsidRDefault="00CB031D">
      <w:pPr>
        <w:rPr>
          <w:rFonts w:ascii="Calibri" w:hAnsi="Calibri"/>
        </w:rPr>
      </w:pPr>
    </w:p>
    <w:p w14:paraId="28AA1666" w14:textId="202A14E8" w:rsidR="005F5A15" w:rsidRDefault="005F5A15" w:rsidP="00327673">
      <w:pPr>
        <w:outlineLvl w:val="0"/>
        <w:rPr>
          <w:rFonts w:ascii="Calibri" w:hAnsi="Calibri"/>
          <w:i/>
        </w:rPr>
      </w:pPr>
      <w:r w:rsidRPr="00EE2C95">
        <w:rPr>
          <w:rFonts w:ascii="Calibri" w:hAnsi="Calibri"/>
          <w:i/>
        </w:rPr>
        <w:t>Effects of high temperatures on winegrape flowering</w:t>
      </w:r>
    </w:p>
    <w:p w14:paraId="4C3DD0B2" w14:textId="77777777" w:rsidR="003F41D3" w:rsidRDefault="003F41D3" w:rsidP="003F41D3">
      <w:pPr>
        <w:rPr>
          <w:rFonts w:ascii="Calibri" w:hAnsi="Calibri"/>
        </w:rPr>
      </w:pPr>
      <w:r>
        <w:rPr>
          <w:rFonts w:ascii="Calibri" w:hAnsi="Calibri"/>
        </w:rPr>
        <w:t xml:space="preserve">Our lab work to examine how temperature affects flowering across diverse varieties failed to produce enough grapevines to study variety-specific effects. Yet in pooling results across varieties, we found trends in line with previous studies. </w:t>
      </w:r>
    </w:p>
    <w:p w14:paraId="00AD0B93" w14:textId="77777777" w:rsidR="003F41D3" w:rsidRPr="00EE2C95" w:rsidRDefault="003F41D3" w:rsidP="00327673">
      <w:pPr>
        <w:outlineLvl w:val="0"/>
        <w:rPr>
          <w:rFonts w:ascii="Calibri" w:hAnsi="Calibri"/>
          <w:i/>
        </w:rPr>
      </w:pPr>
    </w:p>
    <w:p w14:paraId="205B2D98" w14:textId="47DD70D4" w:rsidR="006A612E" w:rsidRDefault="00B37980" w:rsidP="00327673">
      <w:pPr>
        <w:outlineLvl w:val="0"/>
        <w:rPr>
          <w:rFonts w:ascii="Calibri" w:hAnsi="Calibri"/>
        </w:rPr>
      </w:pPr>
      <w:r>
        <w:rPr>
          <w:rFonts w:ascii="Calibri" w:hAnsi="Calibri"/>
        </w:rPr>
        <w:t>Overall, we studied the eff</w:t>
      </w:r>
      <w:r w:rsidR="001212C6">
        <w:rPr>
          <w:rFonts w:ascii="Calibri" w:hAnsi="Calibri"/>
        </w:rPr>
        <w:t xml:space="preserve">ects of temperatures between </w:t>
      </w:r>
      <w:r w:rsidR="000F384C">
        <w:rPr>
          <w:rFonts w:ascii="Calibri" w:hAnsi="Calibri"/>
        </w:rPr>
        <w:t xml:space="preserve">a minimum of </w:t>
      </w:r>
      <w:r w:rsidR="009E1EC1">
        <w:rPr>
          <w:rFonts w:ascii="Calibri" w:hAnsi="Calibri"/>
        </w:rPr>
        <w:t>17</w:t>
      </w:r>
      <w:r w:rsidR="00EB2132">
        <w:rPr>
          <w:rFonts w:ascii="Calibri" w:hAnsi="Calibri"/>
        </w:rPr>
        <w:t>°C</w:t>
      </w:r>
      <w:r w:rsidR="001212C6">
        <w:rPr>
          <w:rFonts w:ascii="Calibri" w:hAnsi="Calibri"/>
        </w:rPr>
        <w:t xml:space="preserve"> and </w:t>
      </w:r>
      <w:r w:rsidR="000F384C">
        <w:rPr>
          <w:rFonts w:ascii="Calibri" w:hAnsi="Calibri"/>
        </w:rPr>
        <w:t xml:space="preserve">maximum of </w:t>
      </w:r>
      <w:r w:rsidR="001212C6">
        <w:rPr>
          <w:rFonts w:ascii="Calibri" w:hAnsi="Calibri"/>
        </w:rPr>
        <w:t xml:space="preserve">37 °C </w:t>
      </w:r>
      <w:r w:rsidR="00CD3285">
        <w:rPr>
          <w:rFonts w:ascii="Calibri" w:hAnsi="Calibri"/>
        </w:rPr>
        <w:t xml:space="preserve">(means of </w:t>
      </w:r>
      <w:r w:rsidR="00CD3285" w:rsidRPr="00484110">
        <w:rPr>
          <w:rFonts w:eastAsia="Times New Roman" w:cstheme="minorHAnsi"/>
          <w:shd w:val="clear" w:color="auto" w:fill="FFFFFF"/>
        </w:rPr>
        <w:t xml:space="preserve">20 </w:t>
      </w:r>
      <w:r w:rsidR="00CD3285" w:rsidRPr="0044629C">
        <w:rPr>
          <w:rFonts w:ascii="Lucida Grande" w:hAnsi="Lucida Grande" w:cs="Lucida Grande"/>
          <w:b/>
          <w:color w:val="000000"/>
        </w:rPr>
        <w:t>°</w:t>
      </w:r>
      <w:r w:rsidR="00CD3285" w:rsidRPr="00484110">
        <w:rPr>
          <w:rFonts w:eastAsia="Times New Roman" w:cstheme="minorHAnsi"/>
          <w:shd w:val="clear" w:color="auto" w:fill="FFFFFF"/>
        </w:rPr>
        <w:t xml:space="preserve">C to 34 </w:t>
      </w:r>
      <w:r w:rsidR="00CD3285" w:rsidRPr="00AA3AFC">
        <w:rPr>
          <w:rFonts w:ascii="Lucida Grande" w:hAnsi="Lucida Grande" w:cs="Lucida Grande"/>
          <w:b/>
          <w:color w:val="000000"/>
        </w:rPr>
        <w:t>°</w:t>
      </w:r>
      <w:r w:rsidR="00CD3285" w:rsidRPr="00484110">
        <w:rPr>
          <w:rFonts w:eastAsia="Times New Roman" w:cstheme="minorHAnsi"/>
          <w:shd w:val="clear" w:color="auto" w:fill="FFFFFF"/>
        </w:rPr>
        <w:t>C</w:t>
      </w:r>
      <w:r w:rsidR="00CD3285">
        <w:rPr>
          <w:rFonts w:eastAsia="Times New Roman" w:cstheme="minorHAnsi"/>
          <w:shd w:val="clear" w:color="auto" w:fill="FFFFFF"/>
        </w:rPr>
        <w:t xml:space="preserve">) </w:t>
      </w:r>
      <w:r w:rsidR="00BE3192">
        <w:rPr>
          <w:rFonts w:ascii="Calibri" w:hAnsi="Calibri"/>
        </w:rPr>
        <w:t>on flowering for</w:t>
      </w:r>
      <w:r w:rsidR="001212C6">
        <w:rPr>
          <w:rFonts w:ascii="Calibri" w:hAnsi="Calibri"/>
        </w:rPr>
        <w:t xml:space="preserve"> 26</w:t>
      </w:r>
      <w:r>
        <w:rPr>
          <w:rFonts w:ascii="Calibri" w:hAnsi="Calibri"/>
        </w:rPr>
        <w:t xml:space="preserve"> winegrape plants.</w:t>
      </w:r>
      <w:r w:rsidR="00EB3E3A">
        <w:rPr>
          <w:rFonts w:ascii="Calibri" w:hAnsi="Calibri"/>
        </w:rPr>
        <w:t xml:space="preserve">  </w:t>
      </w:r>
      <w:r w:rsidR="00BE3192">
        <w:rPr>
          <w:rFonts w:ascii="Calibri" w:hAnsi="Calibri"/>
        </w:rPr>
        <w:t xml:space="preserve">We found no </w:t>
      </w:r>
      <w:r w:rsidR="00466341">
        <w:rPr>
          <w:rFonts w:ascii="Calibri" w:hAnsi="Calibri"/>
        </w:rPr>
        <w:t>directional rela</w:t>
      </w:r>
      <w:r w:rsidR="00370CAC">
        <w:rPr>
          <w:rFonts w:ascii="Calibri" w:hAnsi="Calibri"/>
        </w:rPr>
        <w:t>tionship between</w:t>
      </w:r>
      <w:r w:rsidR="00466341">
        <w:rPr>
          <w:rFonts w:ascii="Calibri" w:hAnsi="Calibri"/>
        </w:rPr>
        <w:t xml:space="preserve"> </w:t>
      </w:r>
      <w:r w:rsidR="00370CAC">
        <w:rPr>
          <w:rFonts w:ascii="Calibri" w:hAnsi="Calibri"/>
        </w:rPr>
        <w:t xml:space="preserve">temperature and soil moisture, </w:t>
      </w:r>
      <w:r w:rsidR="00466341">
        <w:rPr>
          <w:rFonts w:ascii="Calibri" w:hAnsi="Calibri"/>
        </w:rPr>
        <w:t xml:space="preserve">stem length, leaf number, </w:t>
      </w:r>
      <w:r w:rsidR="00370CAC">
        <w:rPr>
          <w:rFonts w:ascii="Calibri" w:hAnsi="Calibri"/>
        </w:rPr>
        <w:t xml:space="preserve">or </w:t>
      </w:r>
      <w:r w:rsidR="00466341">
        <w:rPr>
          <w:rFonts w:ascii="Calibri" w:hAnsi="Calibri"/>
        </w:rPr>
        <w:t xml:space="preserve">the </w:t>
      </w:r>
      <w:r w:rsidR="00BE3192">
        <w:rPr>
          <w:rFonts w:ascii="Calibri" w:hAnsi="Calibri"/>
        </w:rPr>
        <w:t xml:space="preserve">number of days </w:t>
      </w:r>
      <w:r w:rsidR="00466341">
        <w:rPr>
          <w:rFonts w:ascii="Calibri" w:hAnsi="Calibri"/>
        </w:rPr>
        <w:t>it took to reach 10% or</w:t>
      </w:r>
      <w:r w:rsidR="00370CAC">
        <w:rPr>
          <w:rFonts w:ascii="Calibri" w:hAnsi="Calibri"/>
        </w:rPr>
        <w:t xml:space="preserve"> 50% flowering.  </w:t>
      </w:r>
      <w:r w:rsidR="00DF4911">
        <w:rPr>
          <w:rFonts w:ascii="Calibri" w:hAnsi="Calibri"/>
        </w:rPr>
        <w:t>Contrary to expectations of most phenological models</w:t>
      </w:r>
      <w:r w:rsidR="003E77A8">
        <w:rPr>
          <w:rFonts w:ascii="Calibri" w:hAnsi="Calibri"/>
        </w:rPr>
        <w:t xml:space="preserve"> </w:t>
      </w:r>
      <w:r w:rsidR="002B3BFD">
        <w:rPr>
          <w:rFonts w:ascii="Calibri" w:hAnsi="Calibri"/>
        </w:rPr>
        <w:fldChar w:fldCharType="begin"/>
      </w:r>
      <w:r w:rsidR="006C5048">
        <w:rPr>
          <w:rFonts w:ascii="Calibri" w:hAnsi="Calibri"/>
        </w:rPr>
        <w:instrText xml:space="preserve"> ADDIN ZOTERO_ITEM CSL_CITATION {"citationID":"30bWPXDV","properties":{"formattedCitation":"(Garc\\uc0\\u237{}a de Cort\\uc0\\u225{}zar-Atauri et al., 2010; Cuccia et al., 2014)","plainCitation":"(García de Cortázar-Atauri et al., 2010; Cuccia et al., 2014)","noteIndex":0},"citationItems":[{"id":144,"uris":["http://zotero.org/users/local/5fXO9JKQ/items/JKGKPNJA"],"uri":["http://zotero.org/users/local/5fXO9JKQ/items/JKGKPNJA"],"itemData":{"id":144,"type":"book","title":"A curvilinear process-based phenological model to study impacts of climatic change on grapevine (Vitis vinifera L.)","abstract":"Process-based phenological models allow for projections of phenology under different climate change scenarios in the 21 st century, based on the fact that plant phenology is mainly controlled by temperature. Recent studies have used the linear Growing Degree Days (GDD) method to this end, projecting changes in grapevie phenology in different parts of the world (i.e. Garcia de Cortazar-Atauri (2006) in France, Webb et al., (2007) in Australia). However, although GDD models provide good results under current climate conditions, they fail to account for important non-linear effects on development, such as phenology delays due to high temperature stress. The aim of this work is to describe grapevine phenology using a phenological process-based model with a curvilinear response to temperature. We focus on three varieties with different maturity dynamics, studying their phenology maps under current and projected climate regimes for grapevines in Europe. Methodology A composite phenological process-based model was used to simulate the four main stages of grapevine development: budbreak, flowering, veraison (beginning of ripening) and physiological maturity. Three varieties were used according to their precocity: Chardonnay (early), Syrah (medium) and Cabernet Sauvignon (late). Budbreak stage was simulated using the BRIN model (García de Cortázar-Atauri et al. 2009a), which allows simulation of dormancy (based on Bidabe chilling units) and post-dormancy phases (based on Richardson forcing units). Wang and Engel's model (1998) was used to simulate flowering veraison and physiological maturity. This model has four parameters: a minimum, an optimum and a maximum temperature (T min , T opt , T max) and a threshold of cumulated temperature actions (F*) (dimensionless). Its curvilinear structure allows for the consideration of effects of high temperatures on development slowdown (Figure 1). Cardinal temperatures T min and T max , were fixed at 0°C and 40°C, respectively (Jones 2003), and parameters T opt and F* were fitted using a phenological dataset (Parker, 2008) (Table 1). The forcing units needed to reach physiological maturity were calculated as 45% of the total forcing units needed to simulate the period from flowering to physiological maturity stage (García de Cortázar-Atauri 2006).","author":[{"family":"García de Cortázar-Atauri","given":"Iñaki"},{"family":"Chuine","given":"Isabelle"},{"family":"Donatelli","given":"Marcello"},{"family":"Parker","given":"A. K."},{"family":"Leeuwen","given":"Cornelis","non-dropping-particle":"van"}],"issued":{"date-parts":[["2010"]]}}},{"id":131,"uris":["http://zotero.org/users/local/5fXO9JKQ/items/LCDQ6Y2F"],"uri":["http://zotero.org/users/local/5fXO9JKQ/items/LCDQ6Y2F"],"itemData":{"id":131,"type":"article-journal","title":"Phenological model performance to warmer conditions: application to Pinot Noir in Burgundy","container-title":"Journal International des Science de la Vigne et du Vin","page":"169-178","author":[{"family":"Cuccia","given":"Cédric"},{"family":"Bois","given":"Benjamin"},{"family":"Richard","given":"Yves"},{"family":"Parker","given":"Amber Kaye"},{"family":"García de Cortázar-Atauri","given":"Iñaki"},{"family":"Van Leeuwen","given":"Cornelis"},{"family":"Castel","given":"Thierry"}],"issued":{"date-parts":[["2014"]]}}}],"schema":"https://github.com/citation-style-language/schema/raw/master/csl-citation.json"} </w:instrText>
      </w:r>
      <w:r w:rsidR="002B3BFD">
        <w:rPr>
          <w:rFonts w:ascii="Calibri" w:hAnsi="Calibri"/>
        </w:rPr>
        <w:fldChar w:fldCharType="separate"/>
      </w:r>
      <w:r w:rsidR="002B3BFD" w:rsidRPr="002B3BFD">
        <w:rPr>
          <w:rFonts w:ascii="Calibri" w:hAnsi="Calibri" w:cs="Calibri"/>
        </w:rPr>
        <w:t>(García de Cortázar-Atauri et al., 2010; Cuccia et al., 2014)</w:t>
      </w:r>
      <w:r w:rsidR="002B3BFD">
        <w:rPr>
          <w:rFonts w:ascii="Calibri" w:hAnsi="Calibri"/>
        </w:rPr>
        <w:fldChar w:fldCharType="end"/>
      </w:r>
      <w:r w:rsidR="00DF4911">
        <w:rPr>
          <w:rFonts w:ascii="Calibri" w:hAnsi="Calibri"/>
        </w:rPr>
        <w:t xml:space="preserve"> </w:t>
      </w:r>
      <w:r w:rsidR="006A612E">
        <w:rPr>
          <w:rFonts w:ascii="Calibri" w:hAnsi="Calibri"/>
        </w:rPr>
        <w:t xml:space="preserve">and </w:t>
      </w:r>
      <w:r w:rsidR="003F41D3">
        <w:rPr>
          <w:rFonts w:ascii="Calibri" w:hAnsi="Calibri"/>
        </w:rPr>
        <w:t xml:space="preserve">one </w:t>
      </w:r>
      <w:r w:rsidR="006A612E">
        <w:rPr>
          <w:rFonts w:ascii="Calibri" w:hAnsi="Calibri"/>
        </w:rPr>
        <w:t xml:space="preserve">previous growth chamber studies </w:t>
      </w:r>
      <w:r w:rsidR="006A612E">
        <w:rPr>
          <w:rFonts w:ascii="Calibri" w:hAnsi="Calibri"/>
        </w:rPr>
        <w:fldChar w:fldCharType="begin"/>
      </w:r>
      <w:r w:rsidR="00800631">
        <w:rPr>
          <w:rFonts w:ascii="Calibri" w:hAnsi="Calibri"/>
        </w:rPr>
        <w:instrText xml:space="preserve"> ADDIN ZOTERO_ITEM CSL_CITATION {"citationID":"kGLbUcjH","properties":{"formattedCitation":"(Buttrose and Hale, 1973)","plainCitation":"(Buttrose and Hale, 1973)","noteIndex":0},"citationItems":[{"id":193,"uris":["http://zotero.org/users/local/5fXO9JKQ/items/KAGA2HCT"],"uri":["http://zotero.org/users/local/5fXO9JKQ/items/KAGA2HCT"],"itemData":{"id":193,"type":"article-journal","title":"Effect of Temperature on Development of the Grapevine Inflorescence after Bud Burst","container-title":"American Journal of Enology and Viticulture","page":"14","volume":"24","issue":"1","abstract":"Potted vines of Vitis vinifera L., cv. 'Cabernet Sauvignon', 'Shiraz', 'Rhine Riesling' ('White Riesling'), and 'Clare Riesling', were maintained in growth from 4 days after bud burst to berry set. Light intensity (2500 ft-c and day length (16 hours) were not varied. Temperatures (°C day/°C night) were 14/9, 20/15, 26/21, 32/27, and 38/33. The number of days from transfer to cabinets until flowering decreased from 70 at 14/9 to 24 at 26/21 to 20 at 38/33. Variation in the temperature range used to attain a mean daily temperature of approximately 18.3°C (as given by 20/15) had no effect on time to bloom. It is a matter for conjecture whether these results, obtained with small manipulated plants, would also be obtained with large field plants.","journalAbbreviation":"Am. J. Enol. Vitic.","author":[{"family":"Buttrose","given":"M. S."},{"family":"Hale","given":"C. R."}],"issued":{"date-parts":[["1973",1,1]]}}}],"schema":"https://github.com/citation-style-language/schema/raw/master/csl-citation.json"} </w:instrText>
      </w:r>
      <w:r w:rsidR="006A612E">
        <w:rPr>
          <w:rFonts w:ascii="Calibri" w:hAnsi="Calibri"/>
        </w:rPr>
        <w:fldChar w:fldCharType="separate"/>
      </w:r>
      <w:r w:rsidR="00800631" w:rsidRPr="00800631">
        <w:rPr>
          <w:rFonts w:ascii="Calibri" w:hAnsi="Calibri" w:cs="Calibri"/>
        </w:rPr>
        <w:t>(Buttrose and Hale, 1973)</w:t>
      </w:r>
      <w:r w:rsidR="006A612E">
        <w:rPr>
          <w:rFonts w:ascii="Calibri" w:hAnsi="Calibri"/>
        </w:rPr>
        <w:fldChar w:fldCharType="end"/>
      </w:r>
      <w:r w:rsidR="00BC3F97">
        <w:rPr>
          <w:rFonts w:ascii="Calibri" w:hAnsi="Calibri"/>
        </w:rPr>
        <w:t>,</w:t>
      </w:r>
      <w:r w:rsidR="006A612E">
        <w:rPr>
          <w:rFonts w:ascii="Calibri" w:hAnsi="Calibri"/>
        </w:rPr>
        <w:t xml:space="preserve"> </w:t>
      </w:r>
      <w:r w:rsidR="00DF4911">
        <w:rPr>
          <w:rFonts w:ascii="Calibri" w:hAnsi="Calibri"/>
        </w:rPr>
        <w:t>we found that</w:t>
      </w:r>
      <w:r w:rsidR="00E221E3">
        <w:rPr>
          <w:rFonts w:ascii="Calibri" w:hAnsi="Calibri"/>
        </w:rPr>
        <w:t xml:space="preserve"> </w:t>
      </w:r>
      <w:r w:rsidR="00800631">
        <w:rPr>
          <w:rFonts w:ascii="Calibri" w:hAnsi="Calibri"/>
        </w:rPr>
        <w:t xml:space="preserve">flowering </w:t>
      </w:r>
      <w:r w:rsidR="00DF4911">
        <w:rPr>
          <w:rFonts w:ascii="Calibri" w:hAnsi="Calibri"/>
        </w:rPr>
        <w:t xml:space="preserve">phenology was not </w:t>
      </w:r>
      <w:r w:rsidR="0057182A">
        <w:rPr>
          <w:rFonts w:ascii="Calibri" w:hAnsi="Calibri"/>
        </w:rPr>
        <w:t xml:space="preserve">significantly </w:t>
      </w:r>
      <w:r w:rsidR="00DF4911">
        <w:rPr>
          <w:rFonts w:ascii="Calibri" w:hAnsi="Calibri"/>
        </w:rPr>
        <w:t xml:space="preserve">delayed in either the coldest or warmest chambers.  </w:t>
      </w:r>
      <w:r w:rsidR="003F41D3">
        <w:rPr>
          <w:rFonts w:ascii="Calibri" w:hAnsi="Calibri"/>
        </w:rPr>
        <w:t xml:space="preserve">This result, however, is in line with much of our literature review which found growth and phenology generally advanced up to </w:t>
      </w:r>
      <w:r w:rsidR="003F41D3">
        <w:rPr>
          <w:rFonts w:eastAsia="Times New Roman" w:cstheme="minorHAnsi"/>
          <w:shd w:val="clear" w:color="auto" w:fill="FFFFFF"/>
        </w:rPr>
        <w:t>40</w:t>
      </w:r>
      <w:r w:rsidR="003F41D3" w:rsidRPr="00AA3AFC">
        <w:rPr>
          <w:rFonts w:ascii="Lucida Grande" w:hAnsi="Lucida Grande" w:cs="Lucida Grande"/>
          <w:b/>
          <w:color w:val="000000"/>
        </w:rPr>
        <w:t>°</w:t>
      </w:r>
      <w:r w:rsidR="003F41D3" w:rsidRPr="00484110">
        <w:rPr>
          <w:rFonts w:eastAsia="Times New Roman" w:cstheme="minorHAnsi"/>
          <w:shd w:val="clear" w:color="auto" w:fill="FFFFFF"/>
        </w:rPr>
        <w:t>C</w:t>
      </w:r>
      <w:r w:rsidR="003F41D3">
        <w:rPr>
          <w:rFonts w:eastAsia="Times New Roman" w:cstheme="minorHAnsi"/>
          <w:shd w:val="clear" w:color="auto" w:fill="FFFFFF"/>
        </w:rPr>
        <w:t xml:space="preserve"> (Table 1).</w:t>
      </w:r>
      <w:r w:rsidR="003F41D3">
        <w:rPr>
          <w:rFonts w:ascii="Calibri" w:hAnsi="Calibri"/>
        </w:rPr>
        <w:t xml:space="preserve"> Further, our results support previous work (cite Greer &amp; Weston 2010)</w:t>
      </w:r>
      <w:r w:rsidR="004B4AD3">
        <w:rPr>
          <w:rFonts w:ascii="Calibri" w:hAnsi="Calibri"/>
        </w:rPr>
        <w:t>,</w:t>
      </w:r>
      <w:r w:rsidR="003F41D3">
        <w:rPr>
          <w:rFonts w:ascii="Calibri" w:hAnsi="Calibri"/>
        </w:rPr>
        <w:t xml:space="preserve"> which found that</w:t>
      </w:r>
      <w:r w:rsidR="00370CAC">
        <w:rPr>
          <w:rFonts w:ascii="Calibri" w:hAnsi="Calibri"/>
        </w:rPr>
        <w:t xml:space="preserve"> plants in the hotter treatments abort</w:t>
      </w:r>
      <w:r w:rsidR="00BE3192">
        <w:rPr>
          <w:rFonts w:ascii="Calibri" w:hAnsi="Calibri"/>
        </w:rPr>
        <w:t>ed</w:t>
      </w:r>
      <w:r w:rsidR="00370CAC">
        <w:rPr>
          <w:rFonts w:ascii="Calibri" w:hAnsi="Calibri"/>
        </w:rPr>
        <w:t xml:space="preserve"> a higher number of flower</w:t>
      </w:r>
      <w:r w:rsidR="00E933BE">
        <w:rPr>
          <w:rFonts w:ascii="Calibri" w:hAnsi="Calibri"/>
        </w:rPr>
        <w:t>s</w:t>
      </w:r>
      <w:r w:rsidR="00370CAC">
        <w:rPr>
          <w:rFonts w:ascii="Calibri" w:hAnsi="Calibri"/>
        </w:rPr>
        <w:t xml:space="preserve"> than those in the cooler treatments.  </w:t>
      </w:r>
      <w:r w:rsidR="003933B7">
        <w:rPr>
          <w:rFonts w:ascii="Calibri" w:hAnsi="Calibri"/>
        </w:rPr>
        <w:t>This abortion, because it translated to fewer observations of higher percentages of flowering (i.e., 50%), may have limited detect</w:t>
      </w:r>
      <w:r w:rsidR="005F5877">
        <w:rPr>
          <w:rFonts w:ascii="Calibri" w:hAnsi="Calibri"/>
        </w:rPr>
        <w:t>ion of</w:t>
      </w:r>
      <w:r w:rsidR="003933B7">
        <w:rPr>
          <w:rFonts w:ascii="Calibri" w:hAnsi="Calibri"/>
        </w:rPr>
        <w:t xml:space="preserve"> slowed phenology at higher temperatures. </w:t>
      </w:r>
      <w:r w:rsidR="006B4D9B">
        <w:rPr>
          <w:rFonts w:ascii="Calibri" w:hAnsi="Calibri"/>
        </w:rPr>
        <w:t>Furthermore, our plants were only exposed to the higher temperatures during flowering, not before, which could have diminished potential differences in timing of phenology during that developmental phase.</w:t>
      </w:r>
      <w:r w:rsidR="006E0D1B">
        <w:rPr>
          <w:rFonts w:ascii="Calibri" w:hAnsi="Calibri"/>
        </w:rPr>
        <w:t xml:space="preserve">  </w:t>
      </w:r>
    </w:p>
    <w:p w14:paraId="14B198A9" w14:textId="77777777" w:rsidR="00045FB2" w:rsidDel="003F41D3" w:rsidRDefault="00045FB2">
      <w:pPr>
        <w:rPr>
          <w:del w:id="1" w:author="Elizabeth Wolkovich" w:date="2020-02-24T16:28:00Z"/>
          <w:rFonts w:ascii="Calibri" w:hAnsi="Calibri"/>
        </w:rPr>
      </w:pPr>
    </w:p>
    <w:p w14:paraId="1C7F0C52" w14:textId="25B97D27" w:rsidR="00257DDD" w:rsidDel="003F41D3" w:rsidRDefault="00257DDD" w:rsidP="00257DDD">
      <w:pPr>
        <w:rPr>
          <w:del w:id="2" w:author="Elizabeth Wolkovich" w:date="2020-02-24T16:28:00Z"/>
          <w:rFonts w:ascii="Calibri" w:hAnsi="Calibri"/>
        </w:rPr>
      </w:pPr>
      <w:del w:id="3" w:author="Elizabeth Wolkovich" w:date="2020-02-24T16:28:00Z">
        <w:r w:rsidRPr="00257DDD" w:rsidDel="003F41D3">
          <w:rPr>
            <w:rFonts w:ascii="Calibri" w:hAnsi="Calibri"/>
          </w:rPr>
          <w:delText xml:space="preserve">While </w:delText>
        </w:r>
        <w:r w:rsidR="0035733B" w:rsidDel="003F41D3">
          <w:rPr>
            <w:rFonts w:ascii="Calibri" w:hAnsi="Calibri"/>
          </w:rPr>
          <w:delText>we did not observe impacts on phenological timing</w:delText>
        </w:r>
        <w:r w:rsidRPr="00257DDD" w:rsidDel="003F41D3">
          <w:rPr>
            <w:rFonts w:ascii="Calibri" w:hAnsi="Calibri"/>
          </w:rPr>
          <w:delText>, the plants in the two warmest chambers showed signs of stress</w:delText>
        </w:r>
        <w:r w:rsidR="00CD3285" w:rsidDel="003F41D3">
          <w:rPr>
            <w:rFonts w:ascii="Calibri" w:hAnsi="Calibri"/>
          </w:rPr>
          <w:delText>:</w:delText>
        </w:r>
        <w:r w:rsidRPr="00257DDD" w:rsidDel="003F41D3">
          <w:rPr>
            <w:rFonts w:ascii="Calibri" w:hAnsi="Calibri"/>
          </w:rPr>
          <w:delText xml:space="preserve"> plants in those chambers aborted a significantly higher number of flower</w:delText>
        </w:r>
        <w:r w:rsidR="006B4D9B" w:rsidDel="003F41D3">
          <w:rPr>
            <w:rFonts w:ascii="Calibri" w:hAnsi="Calibri"/>
          </w:rPr>
          <w:delText xml:space="preserve"> buds</w:delText>
        </w:r>
        <w:r w:rsidRPr="00257DDD" w:rsidDel="003F41D3">
          <w:rPr>
            <w:rFonts w:ascii="Calibri" w:hAnsi="Calibri"/>
          </w:rPr>
          <w:delText>.  Th</w:delText>
        </w:r>
        <w:r w:rsidR="00A46EC6" w:rsidDel="003F41D3">
          <w:rPr>
            <w:rFonts w:ascii="Calibri" w:hAnsi="Calibri"/>
          </w:rPr>
          <w:delText xml:space="preserve">us, it appeared that the </w:delText>
        </w:r>
        <w:r w:rsidRPr="00257DDD" w:rsidDel="003F41D3">
          <w:rPr>
            <w:rFonts w:ascii="Calibri" w:hAnsi="Calibri"/>
          </w:rPr>
          <w:delText xml:space="preserve">plants </w:delText>
        </w:r>
        <w:r w:rsidR="00EB7D1A" w:rsidDel="003F41D3">
          <w:rPr>
            <w:rFonts w:ascii="Calibri" w:hAnsi="Calibri"/>
          </w:rPr>
          <w:delText xml:space="preserve">may have </w:delText>
        </w:r>
        <w:r w:rsidR="00503BF3" w:rsidDel="003F41D3">
          <w:rPr>
            <w:rFonts w:ascii="Calibri" w:hAnsi="Calibri"/>
          </w:rPr>
          <w:delText>traded-off</w:delText>
        </w:r>
        <w:r w:rsidRPr="00257DDD" w:rsidDel="003F41D3">
          <w:rPr>
            <w:rFonts w:ascii="Calibri" w:hAnsi="Calibri"/>
          </w:rPr>
          <w:delText xml:space="preserve"> reproduction for the growing season to ensure they were able to surv</w:delText>
        </w:r>
        <w:r w:rsidR="00045FB2" w:rsidDel="003F41D3">
          <w:rPr>
            <w:rFonts w:ascii="Calibri" w:hAnsi="Calibri"/>
          </w:rPr>
          <w:delText xml:space="preserve">ive the elevated temperatures. </w:delText>
        </w:r>
        <w:r w:rsidR="00E70572" w:rsidDel="003F41D3">
          <w:rPr>
            <w:rFonts w:ascii="Calibri" w:hAnsi="Calibri"/>
          </w:rPr>
          <w:delText xml:space="preserve">This response to elevated temperature has been seen in previous studies.  </w:delText>
        </w:r>
        <w:r w:rsidDel="003F41D3">
          <w:rPr>
            <w:rFonts w:ascii="Calibri" w:hAnsi="Calibri"/>
          </w:rPr>
          <w:delText xml:space="preserve">Semillon grapes subjected to day/night temperatures of 40/25 </w:delText>
        </w:r>
        <w:r w:rsidR="00D82AD4" w:rsidDel="003F41D3">
          <w:rPr>
            <w:rFonts w:ascii="Calibri" w:hAnsi="Calibri" w:cs="Calibri"/>
          </w:rPr>
          <w:delText>°</w:delText>
        </w:r>
        <w:r w:rsidDel="003F41D3">
          <w:rPr>
            <w:rFonts w:ascii="Calibri" w:hAnsi="Calibri"/>
          </w:rPr>
          <w:delText>C for four days at flowering saw similar effects</w:delText>
        </w:r>
        <w:r w:rsidR="009A7055" w:rsidDel="003F41D3">
          <w:rPr>
            <w:rFonts w:ascii="Calibri" w:hAnsi="Calibri"/>
          </w:rPr>
          <w:delText>:</w:delText>
        </w:r>
        <w:r w:rsidR="00313FF1" w:rsidDel="003F41D3">
          <w:rPr>
            <w:rFonts w:ascii="Calibri" w:hAnsi="Calibri"/>
          </w:rPr>
          <w:delText xml:space="preserve"> </w:delText>
        </w:r>
        <w:r w:rsidR="009A7055" w:rsidDel="003F41D3">
          <w:rPr>
            <w:rFonts w:ascii="Calibri" w:hAnsi="Calibri"/>
          </w:rPr>
          <w:delText>i</w:delText>
        </w:r>
        <w:r w:rsidDel="003F41D3">
          <w:rPr>
            <w:rFonts w:ascii="Calibri" w:hAnsi="Calibri"/>
          </w:rPr>
          <w:delText>nflorescences grew</w:delText>
        </w:r>
        <w:r w:rsidR="00045FB2" w:rsidDel="003F41D3">
          <w:rPr>
            <w:rFonts w:ascii="Calibri" w:hAnsi="Calibri"/>
          </w:rPr>
          <w:delText xml:space="preserve"> much less—gaining</w:delText>
        </w:r>
        <w:r w:rsidDel="003F41D3">
          <w:rPr>
            <w:rFonts w:ascii="Calibri" w:hAnsi="Calibri"/>
          </w:rPr>
          <w:delText xml:space="preserve"> only 22 mm </w:delText>
        </w:r>
        <w:r w:rsidR="00045FB2" w:rsidDel="003F41D3">
          <w:rPr>
            <w:rFonts w:ascii="Calibri" w:hAnsi="Calibri"/>
          </w:rPr>
          <w:delText xml:space="preserve">in length </w:delText>
        </w:r>
        <w:r w:rsidDel="003F41D3">
          <w:rPr>
            <w:rFonts w:ascii="Calibri" w:hAnsi="Calibri"/>
          </w:rPr>
          <w:delText xml:space="preserve">compared to the </w:delText>
        </w:r>
        <w:r w:rsidR="00045FB2" w:rsidDel="003F41D3">
          <w:rPr>
            <w:rFonts w:ascii="Calibri" w:hAnsi="Calibri"/>
          </w:rPr>
          <w:delText>85 – 90 mm of growth seen in plants treated with heat after flowering—</w:delText>
        </w:r>
        <w:r w:rsidDel="003F41D3">
          <w:rPr>
            <w:rFonts w:ascii="Calibri" w:hAnsi="Calibri"/>
          </w:rPr>
          <w:delText>and subsequently aborted all flowers</w:delText>
        </w:r>
        <w:r w:rsidR="00943BD7" w:rsidDel="003F41D3">
          <w:rPr>
            <w:rFonts w:ascii="Calibri" w:hAnsi="Calibri"/>
          </w:rPr>
          <w:delText>, therefore</w:delText>
        </w:r>
        <w:r w:rsidR="00E70572" w:rsidDel="003F41D3">
          <w:rPr>
            <w:rFonts w:ascii="Calibri" w:hAnsi="Calibri"/>
          </w:rPr>
          <w:delText xml:space="preserve"> </w:delText>
        </w:r>
        <w:r w:rsidR="00E221E3" w:rsidDel="003F41D3">
          <w:rPr>
            <w:rFonts w:ascii="Calibri" w:hAnsi="Calibri"/>
          </w:rPr>
          <w:delText>not reach</w:delText>
        </w:r>
        <w:r w:rsidR="008C2468" w:rsidDel="003F41D3">
          <w:rPr>
            <w:rFonts w:ascii="Calibri" w:hAnsi="Calibri"/>
          </w:rPr>
          <w:delText>ing</w:delText>
        </w:r>
        <w:r w:rsidR="00E221E3" w:rsidDel="003F41D3">
          <w:rPr>
            <w:rFonts w:ascii="Calibri" w:hAnsi="Calibri"/>
          </w:rPr>
          <w:delText xml:space="preserve"> fruit set</w:delText>
        </w:r>
        <w:r w:rsidDel="003F41D3">
          <w:rPr>
            <w:rFonts w:ascii="Calibri" w:hAnsi="Calibri"/>
          </w:rPr>
          <w:delText xml:space="preserve"> </w:delText>
        </w:r>
        <w:r w:rsidR="002B3BFD" w:rsidDel="003F41D3">
          <w:rPr>
            <w:rFonts w:ascii="Calibri" w:hAnsi="Calibri"/>
          </w:rPr>
          <w:fldChar w:fldCharType="begin"/>
        </w:r>
        <w:r w:rsidR="002B3BFD" w:rsidDel="003F41D3">
          <w:rPr>
            <w:rFonts w:ascii="Calibri" w:hAnsi="Calibri"/>
          </w:rPr>
          <w:delInstrText xml:space="preserve"> ADDIN ZOTERO_ITEM CSL_CITATION {"citationID":"0PEyuw6s","properties":{"formattedCitation":"(Greer and Weston, 2010)","plainCitation":"(Greer and Weston, 2010)","noteIndex":0},"citationItems":[{"id":145,"uris":["http://zotero.org/users/local/5fXO9JKQ/items/2FDUVTTV"],"uri":["http://zotero.org/users/local/5fXO9JKQ/items/2FDUVTTV"],"itemData":{"id":145,"type":"article-journal","title":"Heat stress affects flowering, berry growth, sugar accumulation and photosynthesis of Vitis vinifera cv. Semillon grapevines grown in a controlled environment","container-title":"Funct. Plant Biol.","page":"206-214","volume":"37","issue":"3","DOI":"10.1071/FP09209","ISSN":"1445-4408","author":[{"family":"Greer","given":"D. H."},{"family":"Weston","given":"C."}],"issued":{"date-parts":[["2010"]]}}}],"schema":"https://github.com/citation-style-language/schema/raw/master/csl-citation.json"} </w:delInstrText>
        </w:r>
        <w:r w:rsidR="002B3BFD" w:rsidDel="003F41D3">
          <w:rPr>
            <w:rFonts w:ascii="Calibri" w:hAnsi="Calibri"/>
          </w:rPr>
          <w:fldChar w:fldCharType="separate"/>
        </w:r>
        <w:r w:rsidR="002B3BFD" w:rsidRPr="002B3BFD" w:rsidDel="003F41D3">
          <w:rPr>
            <w:rFonts w:ascii="Calibri" w:hAnsi="Calibri" w:cs="Calibri"/>
          </w:rPr>
          <w:delText>(Greer and Weston, 2010)</w:delText>
        </w:r>
        <w:r w:rsidR="002B3BFD" w:rsidDel="003F41D3">
          <w:rPr>
            <w:rFonts w:ascii="Calibri" w:hAnsi="Calibri"/>
          </w:rPr>
          <w:fldChar w:fldCharType="end"/>
        </w:r>
        <w:r w:rsidDel="003F41D3">
          <w:rPr>
            <w:rFonts w:ascii="Calibri" w:hAnsi="Calibri"/>
          </w:rPr>
          <w:delText xml:space="preserve">.  </w:delText>
        </w:r>
      </w:del>
    </w:p>
    <w:p w14:paraId="44B9DBBA" w14:textId="77777777" w:rsidR="00C11E45" w:rsidRDefault="00C11E45">
      <w:pPr>
        <w:rPr>
          <w:rFonts w:ascii="Calibri" w:hAnsi="Calibri"/>
        </w:rPr>
      </w:pPr>
    </w:p>
    <w:p w14:paraId="4E3EFAF5" w14:textId="671C2F22" w:rsidR="00657078" w:rsidRDefault="009F68BB">
      <w:pPr>
        <w:rPr>
          <w:rFonts w:ascii="Calibri" w:hAnsi="Calibri"/>
        </w:rPr>
      </w:pPr>
      <w:r>
        <w:rPr>
          <w:rFonts w:ascii="Calibri" w:hAnsi="Calibri"/>
        </w:rPr>
        <w:t>The</w:t>
      </w:r>
      <w:r w:rsidR="00E3314C">
        <w:rPr>
          <w:rFonts w:ascii="Calibri" w:hAnsi="Calibri"/>
        </w:rPr>
        <w:t xml:space="preserve"> majority of </w:t>
      </w:r>
      <w:r>
        <w:rPr>
          <w:rFonts w:ascii="Calibri" w:hAnsi="Calibri"/>
        </w:rPr>
        <w:t xml:space="preserve">literature on winegrape heat tolerance focuses on the effects of heat on berry ripening.  </w:t>
      </w:r>
      <w:r w:rsidR="000243E8">
        <w:rPr>
          <w:rFonts w:ascii="Calibri" w:hAnsi="Calibri"/>
        </w:rPr>
        <w:t xml:space="preserve">In their </w:t>
      </w:r>
      <w:r w:rsidR="00257DDD">
        <w:rPr>
          <w:rFonts w:ascii="Calibri" w:hAnsi="Calibri"/>
        </w:rPr>
        <w:t xml:space="preserve">2010 study of Semillon winegrapes, </w:t>
      </w:r>
      <w:r w:rsidR="00F1217F">
        <w:rPr>
          <w:rFonts w:ascii="Calibri" w:hAnsi="Calibri"/>
        </w:rPr>
        <w:t>Greer and Weston</w:t>
      </w:r>
      <w:r>
        <w:rPr>
          <w:rFonts w:ascii="Calibri" w:hAnsi="Calibri"/>
        </w:rPr>
        <w:t xml:space="preserve"> noted that plants</w:t>
      </w:r>
      <w:r w:rsidR="00F1217F">
        <w:rPr>
          <w:rFonts w:ascii="Calibri" w:hAnsi="Calibri"/>
        </w:rPr>
        <w:t xml:space="preserve"> treated with elevated temperatures at fruit</w:t>
      </w:r>
      <w:r w:rsidR="00257DDD">
        <w:rPr>
          <w:rFonts w:ascii="Calibri" w:hAnsi="Calibri"/>
        </w:rPr>
        <w:t xml:space="preserve"> set were much less vulnerable and suffered few ill-effects when compared with those treated at flowering</w:t>
      </w:r>
      <w:r w:rsidR="008C26EA">
        <w:rPr>
          <w:rFonts w:ascii="Calibri" w:hAnsi="Calibri"/>
        </w:rPr>
        <w:t>, veraison, and</w:t>
      </w:r>
      <w:r w:rsidR="00257DDD">
        <w:rPr>
          <w:rFonts w:ascii="Calibri" w:hAnsi="Calibri"/>
        </w:rPr>
        <w:t xml:space="preserve"> mid-ripening</w:t>
      </w:r>
      <w:r w:rsidR="00943BD7">
        <w:rPr>
          <w:rFonts w:ascii="Calibri" w:hAnsi="Calibri"/>
        </w:rPr>
        <w:t>.</w:t>
      </w:r>
      <w:r w:rsidR="00257DDD">
        <w:rPr>
          <w:rFonts w:ascii="Calibri" w:hAnsi="Calibri"/>
        </w:rPr>
        <w:t xml:space="preserve">  </w:t>
      </w:r>
      <w:r w:rsidR="0024468D">
        <w:rPr>
          <w:rFonts w:ascii="Calibri" w:hAnsi="Calibri"/>
        </w:rPr>
        <w:t xml:space="preserve">When heat-treated at fruit set, berry growth was unimpeded and sugar content increased normally.  </w:t>
      </w:r>
      <w:r>
        <w:rPr>
          <w:rFonts w:ascii="Calibri" w:hAnsi="Calibri"/>
        </w:rPr>
        <w:t xml:space="preserve">This could mean that winegrapes are more vulnerable to high temperatures during </w:t>
      </w:r>
      <w:r w:rsidR="008C26EA">
        <w:rPr>
          <w:rFonts w:ascii="Calibri" w:hAnsi="Calibri"/>
        </w:rPr>
        <w:t>certain periods of development, i.e. flowering.</w:t>
      </w:r>
      <w:r>
        <w:rPr>
          <w:rFonts w:ascii="Calibri" w:hAnsi="Calibri"/>
        </w:rPr>
        <w:t xml:space="preserve">  </w:t>
      </w:r>
      <w:r w:rsidR="007B5912">
        <w:rPr>
          <w:rFonts w:ascii="Calibri" w:hAnsi="Calibri"/>
        </w:rPr>
        <w:t xml:space="preserve">If winegrapes are especially susceptible to heat during flowering, viticulturists </w:t>
      </w:r>
      <w:r w:rsidR="00723F31">
        <w:rPr>
          <w:rFonts w:ascii="Calibri" w:hAnsi="Calibri"/>
        </w:rPr>
        <w:t xml:space="preserve">will have to </w:t>
      </w:r>
      <w:r w:rsidR="007B5912">
        <w:rPr>
          <w:rFonts w:ascii="Calibri" w:hAnsi="Calibri"/>
        </w:rPr>
        <w:t>take extra precautions during this period to ensure the survival of the flowers through to fruit set.</w:t>
      </w:r>
      <w:r w:rsidR="006B4D9B">
        <w:rPr>
          <w:rFonts w:ascii="Calibri" w:hAnsi="Calibri"/>
        </w:rPr>
        <w:t xml:space="preserve"> </w:t>
      </w:r>
    </w:p>
    <w:p w14:paraId="4E6449AE" w14:textId="77777777" w:rsidR="00657078" w:rsidRDefault="00657078">
      <w:pPr>
        <w:rPr>
          <w:rFonts w:ascii="Calibri" w:hAnsi="Calibri"/>
        </w:rPr>
      </w:pPr>
    </w:p>
    <w:p w14:paraId="482DE55E" w14:textId="2C1942A1" w:rsidR="00370CAC" w:rsidRDefault="006B4D9B">
      <w:pPr>
        <w:rPr>
          <w:rFonts w:ascii="Calibri" w:hAnsi="Calibri"/>
        </w:rPr>
      </w:pPr>
      <w:r>
        <w:rPr>
          <w:rFonts w:ascii="Calibri" w:hAnsi="Calibri"/>
        </w:rPr>
        <w:t xml:space="preserve">Although we did not measure fruit-set, </w:t>
      </w:r>
      <w:r w:rsidR="00657078">
        <w:rPr>
          <w:rFonts w:ascii="Calibri" w:hAnsi="Calibri"/>
        </w:rPr>
        <w:t xml:space="preserve">future studies may want to investigate how it could be affected by </w:t>
      </w:r>
      <w:r w:rsidR="00CD34E5">
        <w:rPr>
          <w:rFonts w:ascii="Calibri" w:hAnsi="Calibri"/>
        </w:rPr>
        <w:t>elevated temperatures</w:t>
      </w:r>
      <w:r w:rsidR="00657078">
        <w:rPr>
          <w:rFonts w:ascii="Calibri" w:hAnsi="Calibri"/>
        </w:rPr>
        <w:t xml:space="preserve"> during the flowering period.  </w:t>
      </w:r>
      <w:r w:rsidR="00CD34E5">
        <w:rPr>
          <w:rFonts w:ascii="Calibri" w:hAnsi="Calibri"/>
        </w:rPr>
        <w:t>There could be a delay in response between the period of warming and the effects of high temperatures that was not seen in our experiment because the plants were heated during the developmental phase in which we were interested.  Continuing observations through fruit set</w:t>
      </w:r>
      <w:r>
        <w:rPr>
          <w:rFonts w:ascii="Calibri" w:hAnsi="Calibri"/>
        </w:rPr>
        <w:t xml:space="preserve"> could be an important next step to help understand </w:t>
      </w:r>
      <w:r w:rsidR="00CD34E5">
        <w:rPr>
          <w:rFonts w:ascii="Calibri" w:hAnsi="Calibri"/>
        </w:rPr>
        <w:t xml:space="preserve">more exactly how harvest yields might be impacted in a warming climate.  </w:t>
      </w:r>
    </w:p>
    <w:p w14:paraId="555F620C" w14:textId="50A50D0C" w:rsidR="00853AF2" w:rsidRDefault="00853AF2">
      <w:pPr>
        <w:rPr>
          <w:rFonts w:ascii="Calibri" w:hAnsi="Calibri"/>
        </w:rPr>
      </w:pPr>
    </w:p>
    <w:p w14:paraId="490A432B" w14:textId="66C7A9C5" w:rsidR="005F5A15" w:rsidRPr="00EE2C95" w:rsidRDefault="005F5A15" w:rsidP="00EE2C95">
      <w:pPr>
        <w:outlineLvl w:val="0"/>
        <w:rPr>
          <w:rFonts w:ascii="Calibri" w:hAnsi="Calibri"/>
          <w:i/>
        </w:rPr>
      </w:pPr>
      <w:r>
        <w:rPr>
          <w:rFonts w:ascii="Calibri" w:hAnsi="Calibri"/>
          <w:i/>
        </w:rPr>
        <w:t xml:space="preserve">Utility of lab-grown winegrape plants for </w:t>
      </w:r>
      <w:r w:rsidR="005948D8">
        <w:rPr>
          <w:rFonts w:ascii="Calibri" w:hAnsi="Calibri"/>
          <w:i/>
        </w:rPr>
        <w:t xml:space="preserve">future research </w:t>
      </w:r>
    </w:p>
    <w:p w14:paraId="3520F287" w14:textId="78D77033" w:rsidR="00BC3F97" w:rsidRDefault="003C38DC">
      <w:pPr>
        <w:rPr>
          <w:rFonts w:ascii="Calibri" w:hAnsi="Calibri"/>
        </w:rPr>
      </w:pPr>
      <w:r>
        <w:rPr>
          <w:rFonts w:ascii="Calibri" w:hAnsi="Calibri"/>
        </w:rPr>
        <w:lastRenderedPageBreak/>
        <w:t xml:space="preserve">Because the majority of the plants’ development </w:t>
      </w:r>
      <w:r w:rsidR="00952926">
        <w:rPr>
          <w:rFonts w:ascii="Calibri" w:hAnsi="Calibri"/>
        </w:rPr>
        <w:t>did not progress to the</w:t>
      </w:r>
      <w:r>
        <w:rPr>
          <w:rFonts w:ascii="Calibri" w:hAnsi="Calibri"/>
        </w:rPr>
        <w:t xml:space="preserve"> flowering stage (EL stage 11), sample sizes </w:t>
      </w:r>
      <w:r w:rsidR="00952926">
        <w:rPr>
          <w:rFonts w:ascii="Calibri" w:hAnsi="Calibri"/>
        </w:rPr>
        <w:t>for our heat experiment</w:t>
      </w:r>
      <w:r>
        <w:rPr>
          <w:rFonts w:ascii="Calibri" w:hAnsi="Calibri"/>
        </w:rPr>
        <w:t xml:space="preserve"> were small</w:t>
      </w:r>
      <w:r w:rsidR="00952926">
        <w:rPr>
          <w:rFonts w:ascii="Calibri" w:hAnsi="Calibri"/>
        </w:rPr>
        <w:t>er than planned</w:t>
      </w:r>
      <w:r>
        <w:rPr>
          <w:rFonts w:ascii="Calibri" w:hAnsi="Calibri"/>
        </w:rPr>
        <w:t xml:space="preserve"> (each chamber had four to six plants).  This meant there were not enough plants of each variety in each chamber to test for a difference in varietal response to the heat treatments</w:t>
      </w:r>
      <w:r w:rsidR="006D0DA4">
        <w:rPr>
          <w:rFonts w:ascii="Calibri" w:hAnsi="Calibri"/>
        </w:rPr>
        <w:t xml:space="preserve">, and instead we analysed our findings across varieties (as </w:t>
      </w:r>
      <w:r>
        <w:rPr>
          <w:rFonts w:ascii="Calibri" w:hAnsi="Calibri"/>
        </w:rPr>
        <w:t xml:space="preserve">most varieties were only represented in a single </w:t>
      </w:r>
      <w:r w:rsidR="00F67D6F">
        <w:rPr>
          <w:rFonts w:ascii="Calibri" w:hAnsi="Calibri"/>
        </w:rPr>
        <w:t>treatment</w:t>
      </w:r>
      <w:r w:rsidR="006D0DA4">
        <w:rPr>
          <w:rFonts w:ascii="Calibri" w:hAnsi="Calibri"/>
        </w:rPr>
        <w:t>)</w:t>
      </w:r>
      <w:r>
        <w:rPr>
          <w:rFonts w:ascii="Calibri" w:hAnsi="Calibri"/>
        </w:rPr>
        <w:t xml:space="preserve">.  </w:t>
      </w:r>
      <w:r w:rsidR="00A8283E">
        <w:rPr>
          <w:rFonts w:ascii="Calibri" w:hAnsi="Calibri"/>
        </w:rPr>
        <w:t xml:space="preserve">Still, it is important to note that we studied </w:t>
      </w:r>
      <w:r w:rsidR="006A3D2C">
        <w:rPr>
          <w:rFonts w:ascii="Calibri" w:hAnsi="Calibri"/>
        </w:rPr>
        <w:t>ten</w:t>
      </w:r>
      <w:r w:rsidR="00A8283E">
        <w:rPr>
          <w:rFonts w:ascii="Calibri" w:hAnsi="Calibri"/>
        </w:rPr>
        <w:t xml:space="preserve"> different varieties</w:t>
      </w:r>
      <w:r w:rsidR="00941428">
        <w:rPr>
          <w:rFonts w:ascii="Calibri" w:hAnsi="Calibri"/>
        </w:rPr>
        <w:t xml:space="preserve"> in the chambers</w:t>
      </w:r>
      <w:r w:rsidR="00B66D5C">
        <w:rPr>
          <w:rFonts w:ascii="Calibri" w:hAnsi="Calibri"/>
        </w:rPr>
        <w:t>,</w:t>
      </w:r>
      <w:r w:rsidR="00A8283E">
        <w:rPr>
          <w:rFonts w:ascii="Calibri" w:hAnsi="Calibri"/>
        </w:rPr>
        <w:t xml:space="preserve"> which greatly increased the ge</w:t>
      </w:r>
      <w:r w:rsidR="00941428">
        <w:rPr>
          <w:rFonts w:ascii="Calibri" w:hAnsi="Calibri"/>
        </w:rPr>
        <w:t xml:space="preserve">netic diversity of the experiment.  </w:t>
      </w:r>
      <w:r w:rsidR="00AC0408">
        <w:rPr>
          <w:rFonts w:ascii="Calibri" w:hAnsi="Calibri"/>
        </w:rPr>
        <w:t>It has been shown that</w:t>
      </w:r>
      <w:r w:rsidR="00D70772">
        <w:rPr>
          <w:rFonts w:ascii="Calibri" w:hAnsi="Calibri"/>
        </w:rPr>
        <w:t xml:space="preserve"> </w:t>
      </w:r>
      <w:r w:rsidR="005764AF">
        <w:rPr>
          <w:rFonts w:ascii="Calibri" w:hAnsi="Calibri"/>
        </w:rPr>
        <w:t xml:space="preserve">controlled ecological experiments in labs that include greater genetic diversity are more easily replicated </w:t>
      </w:r>
      <w:r w:rsidR="002B3BFD">
        <w:rPr>
          <w:rFonts w:ascii="Calibri" w:hAnsi="Calibri"/>
        </w:rPr>
        <w:fldChar w:fldCharType="begin"/>
      </w:r>
      <w:r w:rsidR="002B3BFD">
        <w:rPr>
          <w:rFonts w:ascii="Calibri" w:hAnsi="Calibri"/>
        </w:rPr>
        <w:instrText xml:space="preserve"> ADDIN ZOTERO_ITEM CSL_CITATION {"citationID":"kqlVxbib","properties":{"formattedCitation":"(Milcu et al., 2018)","plainCitation":"(Milcu et al., 2018)","noteIndex":0},"citationItems":[{"id":157,"uris":["http://zotero.org/users/local/5fXO9JKQ/items/TW5CKU5P"],"uri":["http://zotero.org/users/local/5fXO9JKQ/items/TW5CKU5P"],"itemData":{"id":157,"type":"article-journal","title":"Genotypic variability enhances the reproducibility of an ecological study","container-title":"Nature Ecology &amp; Evolution","page":"279-287","volume":"2","issue":"2","abstract":"Many scientific disciplines are currently experiencing a 'reproducibility crisis' because numerous scientific findings cannot be repeated consistently. A novel but controversial hypothesis postulates that stringent levels of environmental and biotic standardization in experimental studies reduce reproducibility by amplifying the impacts of laboratory-specific environmental factors not accounted for in study designs. A corollary to this hypothesis is that a deliberate introduction of controlled systematic variability (CSV) in experimental designs may lead to increased reproducibility. To test this hypothesis, we had 14 European laboratories run a simple microcosm experiment using grass (Brachypodium distachyon L.) monocultures and grass and legume (Medicago truncatula Gaertn.) mixtures. Each laboratory introduced environmental and genotypic CSV within and among replicated microcosms established in either growth chambers (with stringent control of environmental conditions) or glasshouses (with more variable environmental conditions). The introduction of genotypic CSV led to 18% lower among-laboratory variability in growth chambers, indicating increased reproducibility, but had no significant effect in glasshouses where reproducibility was generally lower. Environmental CSV had little effect on reproducibility. Although there are multiple causes for the 'reproducibility crisis', deliberately including genetic variability may be a simple solution for increasing the reproducibility of ecological studies performed under stringently controlled environmental conditions.","DOI":"10.1038/s41559-017-0434-x","ISSN":"2397-334X","author":[{"family":"Milcu","given":"Alexandru"},{"family":"Puga-Freitas","given":"Ruben"},{"family":"Ellison","given":"Aaron M."},{"family":"Blouin","given":"Manuel"},{"family":"Scheu","given":"Stefan"},{"family":"Freschet","given":"Grégoire T."},{"family":"Rose","given":"Laura"},{"family":"Barot","given":"Sebastien"},{"family":"Cesarz","given":"Simone"},{"family":"Eisenhauer","given":"Nico"},{"family":"Girin","given":"Thomas"},{"family":"Assandri","given":"Davide"},{"family":"Bonkowski","given":"Michael"},{"family":"Buchmann","given":"Nina"},{"family":"Butenschoen","given":"Olaf"},{"family":"Devidal","given":"Sebastien"},{"family":"Gleixner","given":"Gerd"},{"family":"Gessler","given":"Arthur"},{"family":"Gigon","given":"Agnès"},{"family":"Greiner","given":"Anna"},{"family":"Grignani","given":"Carlo"},{"family":"Hansart","given":"Amandine"},{"family":"Kayler","given":"Zachary"},{"family":"Lange","given":"Markus"},{"family":"Lata","given":"Jean-Christophe"},{"family":"Le Galliard","given":"Jean-François"},{"family":"Lukac","given":"Martin"},{"family":"Mannerheim","given":"Neringa"},{"family":"Müller","given":"Marina E. H."},{"family":"Pando","given":"Anne"},{"family":"Rotter","given":"Paula"},{"family":"Scherer-Lorenzen","given":"Michael"},{"family":"Seyhun","given":"Rahme"},{"family":"Urban-Mead","given":"Katherine"},{"family":"Weigelt","given":"Alexandra"},{"family":"Zavattaro","given":"Laura"},{"family":"Roy","given":"Jacques"}],"issued":{"date-parts":[["2018",2,1]]}}}],"schema":"https://github.com/citation-style-language/schema/raw/master/csl-citation.json"} </w:instrText>
      </w:r>
      <w:r w:rsidR="002B3BFD">
        <w:rPr>
          <w:rFonts w:ascii="Calibri" w:hAnsi="Calibri"/>
        </w:rPr>
        <w:fldChar w:fldCharType="separate"/>
      </w:r>
      <w:r w:rsidR="002B3BFD" w:rsidRPr="002B3BFD">
        <w:rPr>
          <w:rFonts w:ascii="Calibri" w:hAnsi="Calibri" w:cs="Calibri"/>
        </w:rPr>
        <w:t>(Milcu et al., 2018)</w:t>
      </w:r>
      <w:r w:rsidR="002B3BFD">
        <w:rPr>
          <w:rFonts w:ascii="Calibri" w:hAnsi="Calibri"/>
        </w:rPr>
        <w:fldChar w:fldCharType="end"/>
      </w:r>
      <w:r w:rsidR="005764AF">
        <w:rPr>
          <w:rFonts w:ascii="Calibri" w:hAnsi="Calibri"/>
        </w:rPr>
        <w:t xml:space="preserve">.  </w:t>
      </w:r>
    </w:p>
    <w:p w14:paraId="780BE640" w14:textId="77777777" w:rsidR="00BC3F97" w:rsidRDefault="00BC3F97">
      <w:pPr>
        <w:rPr>
          <w:rFonts w:ascii="Calibri" w:hAnsi="Calibri"/>
        </w:rPr>
      </w:pPr>
    </w:p>
    <w:p w14:paraId="66980291" w14:textId="4C0507DF" w:rsidR="00215131" w:rsidRDefault="00952926">
      <w:pPr>
        <w:rPr>
          <w:rFonts w:ascii="Calibri" w:hAnsi="Calibri"/>
        </w:rPr>
      </w:pPr>
      <w:r>
        <w:rPr>
          <w:rFonts w:ascii="Calibri" w:hAnsi="Calibri"/>
        </w:rPr>
        <w:t xml:space="preserve">Further, we found high variation in flowering success—plants with larger spurs were more likely to </w:t>
      </w:r>
      <w:r w:rsidR="001F65C5">
        <w:rPr>
          <w:rFonts w:ascii="Calibri" w:hAnsi="Calibri"/>
        </w:rPr>
        <w:t xml:space="preserve">form inflorescence and </w:t>
      </w:r>
      <w:r>
        <w:rPr>
          <w:rFonts w:ascii="Calibri" w:hAnsi="Calibri"/>
        </w:rPr>
        <w:t xml:space="preserve">flower and some varieties were far more successful in flowering than others. </w:t>
      </w:r>
      <w:r w:rsidR="00463FAD">
        <w:rPr>
          <w:rFonts w:ascii="Calibri" w:hAnsi="Calibri"/>
        </w:rPr>
        <w:t xml:space="preserve">This suggests plants with greater </w:t>
      </w:r>
      <w:r w:rsidR="00463FAD">
        <w:t xml:space="preserve">carbohydrate reserves were more likely to </w:t>
      </w:r>
      <w:r w:rsidR="001F65C5">
        <w:t xml:space="preserve">develop inflorescence and flower, </w:t>
      </w:r>
      <w:r w:rsidR="002233CB">
        <w:t xml:space="preserve">similar to the results of Eltom’s study of the effects of girdling and leaf removal on inflorescence development </w:t>
      </w:r>
      <w:r w:rsidR="00C467E4">
        <w:fldChar w:fldCharType="begin"/>
      </w:r>
      <w:r w:rsidR="002233CB">
        <w:instrText xml:space="preserve"> ADDIN ZOTERO_ITEM CSL_CITATION {"citationID":"pERaJbDh","properties":{"formattedCitation":"(2013)","plainCitation":"(2013)","noteIndex":0},"citationItems":[{"id":195,"uris":["http://zotero.org/users/local/5fXO9JKQ/items/I5PIWW75"],"uri":["http://zotero.org/users/local/5fXO9JKQ/items/I5PIWW75"],"itemData":{"id":195,"type":"thesis","title":"Influence of temperature and carbohydrate availability on the bunch architecture of Vitis vinifera L. sauvignon blanc","author":[{"family":"Eltom","given":"Mark"}],"issued":{"date-parts":[["2013",1,1]]}},"suppress-author":true}],"schema":"https://github.com/citation-style-language/schema/raw/master/csl-citation.json"} </w:instrText>
      </w:r>
      <w:r w:rsidR="00C467E4">
        <w:fldChar w:fldCharType="separate"/>
      </w:r>
      <w:r w:rsidR="002233CB" w:rsidRPr="002233CB">
        <w:rPr>
          <w:rFonts w:ascii="Calibri" w:hAnsi="Calibri" w:cs="Calibri"/>
        </w:rPr>
        <w:t>(2013)</w:t>
      </w:r>
      <w:r w:rsidR="00C467E4">
        <w:fldChar w:fldCharType="end"/>
      </w:r>
      <w:r w:rsidR="00463FAD">
        <w:t>, but with additional variation across varieties, as other studies have found</w:t>
      </w:r>
      <w:r w:rsidR="0024468D">
        <w:t xml:space="preserve"> </w:t>
      </w:r>
      <w:r w:rsidR="0024468D">
        <w:fldChar w:fldCharType="begin"/>
      </w:r>
      <w:r w:rsidR="0024468D">
        <w:instrText xml:space="preserve"> ADDIN ZOTERO_ITEM CSL_CITATION {"citationID":"0mMkzJh9","properties":{"formattedCitation":"(Lebon et al., 2005)","plainCitation":"(Lebon et al., 2005)","noteIndex":0},"citationItems":[{"id":192,"uris":["http://zotero.org/users/local/5fXO9JKQ/items/2NCBG5D5"],"uri":["http://zotero.org/users/local/5fXO9JKQ/items/2NCBG5D5"],"itemData":{"id":192,"type":"article-journal","title":"Phenology of Flowering and Starch Accumulation in Grape (Vitis vinifera L.) Cuttings and Vines","container-title":"Annals of Botany","page":"943-948","volume":"95","issue":"6","abstract":"• Background and Aims A reliable protocol for flowering and fruiting in cuttings was developed with the aim of (a) studying inflorescence and flower development in grapevine cuttings and field plants, and (b) assisting haploid plant production.• Methods Inflorescence and flower development was studied in ‘Gewurztraminer’ (GW) and ‘Pinot Noir’ (PN) grape vines and cuttings grown in a glasshouse, along with variations in starch in the flowers. As there is a strong relationship between flower development and starch, the starch content of reproductive structures was estimated.• Key Results Inflorescence and flower development were similar in the vines and cuttings with consistent differences between the two cultivars. Indeed, the ontogenesis of male and female organs is not synchronous in GW and PN, with both female and male meiosis occurring earlier in PN than in GW. Moreover, changes of starch reserves were similar in the two plant types.• Conclusions Cuttings have a similar reproductive physiology to vines, and can be used to study grape physiology and to develop haploid plants.","DOI":"10.1093/aob/mci108","ISSN":"0305-7364","journalAbbreviation":"Annals of Botany","author":[{"family":"Lebon","given":"G."},{"family":"Duchêne","given":"E."},{"family":"Brun","given":"O."},{"family":"Clément","given":"C."}],"issued":{"date-parts":[["2005",3,4]]}}}],"schema":"https://github.com/citation-style-language/schema/raw/master/csl-citation.json"} </w:instrText>
      </w:r>
      <w:r w:rsidR="0024468D">
        <w:fldChar w:fldCharType="separate"/>
      </w:r>
      <w:r w:rsidR="0024468D" w:rsidRPr="0024468D">
        <w:rPr>
          <w:rFonts w:ascii="Calibri" w:hAnsi="Calibri" w:cs="Calibri"/>
        </w:rPr>
        <w:t>(Lebon et al., 2005)</w:t>
      </w:r>
      <w:r w:rsidR="0024468D">
        <w:fldChar w:fldCharType="end"/>
      </w:r>
      <w:r w:rsidR="001F65C5">
        <w:rPr>
          <w:rFonts w:ascii="Calibri" w:hAnsi="Calibri"/>
        </w:rPr>
        <w:t>.</w:t>
      </w:r>
      <w:r w:rsidR="00C467E4">
        <w:rPr>
          <w:rFonts w:ascii="Calibri" w:hAnsi="Calibri"/>
        </w:rPr>
        <w:t xml:space="preserve"> </w:t>
      </w:r>
      <w:r>
        <w:rPr>
          <w:rFonts w:ascii="Calibri" w:hAnsi="Calibri"/>
        </w:rPr>
        <w:t xml:space="preserve">Thus, future experiments may want to (at least initially) focus lab efforts on these </w:t>
      </w:r>
      <w:r w:rsidR="00C467E4">
        <w:rPr>
          <w:rFonts w:ascii="Calibri" w:hAnsi="Calibri"/>
        </w:rPr>
        <w:t xml:space="preserve">more successful </w:t>
      </w:r>
      <w:r>
        <w:rPr>
          <w:rFonts w:ascii="Calibri" w:hAnsi="Calibri"/>
        </w:rPr>
        <w:t>varieties</w:t>
      </w:r>
      <w:r w:rsidR="009E6927">
        <w:rPr>
          <w:rFonts w:ascii="Calibri" w:hAnsi="Calibri"/>
        </w:rPr>
        <w:t xml:space="preserve"> and tease out high and low temperature limits to help guide future studies</w:t>
      </w:r>
      <w:r>
        <w:rPr>
          <w:rFonts w:ascii="Calibri" w:hAnsi="Calibri"/>
        </w:rPr>
        <w:t xml:space="preserve">. </w:t>
      </w:r>
    </w:p>
    <w:p w14:paraId="7EB1510A" w14:textId="77777777" w:rsidR="005764AF" w:rsidRDefault="005764AF">
      <w:pPr>
        <w:rPr>
          <w:rFonts w:ascii="Calibri" w:hAnsi="Calibri"/>
        </w:rPr>
      </w:pPr>
    </w:p>
    <w:p w14:paraId="69184BC6" w14:textId="77777777" w:rsidR="003F41D3" w:rsidRDefault="005764AF">
      <w:pPr>
        <w:rPr>
          <w:rFonts w:ascii="Calibri" w:hAnsi="Calibri"/>
        </w:rPr>
      </w:pPr>
      <w:r>
        <w:rPr>
          <w:rFonts w:ascii="Calibri" w:hAnsi="Calibri"/>
        </w:rPr>
        <w:t>The</w:t>
      </w:r>
      <w:r w:rsidR="000B7546">
        <w:rPr>
          <w:rFonts w:ascii="Calibri" w:hAnsi="Calibri"/>
        </w:rPr>
        <w:t xml:space="preserve"> rate of development seen in the plants grown in the greenhouse was significantly correlated with that seen in the winegrapes grown in the Robert Mondavi Institute Vineyard, from which the cuttings in this experiment were taken (</w:t>
      </w:r>
      <w:r>
        <w:rPr>
          <w:rFonts w:ascii="Calibri" w:hAnsi="Calibri"/>
        </w:rPr>
        <w:t>F</w:t>
      </w:r>
      <w:r w:rsidR="006B552A">
        <w:rPr>
          <w:rFonts w:ascii="Calibri" w:hAnsi="Calibri"/>
        </w:rPr>
        <w:t>igure</w:t>
      </w:r>
      <w:r>
        <w:rPr>
          <w:rFonts w:ascii="Calibri" w:hAnsi="Calibri"/>
        </w:rPr>
        <w:t xml:space="preserve"> </w:t>
      </w:r>
      <w:r w:rsidR="00170344">
        <w:rPr>
          <w:rFonts w:ascii="Calibri" w:hAnsi="Calibri"/>
        </w:rPr>
        <w:t>1</w:t>
      </w:r>
      <w:r>
        <w:rPr>
          <w:rFonts w:ascii="Calibri" w:hAnsi="Calibri"/>
        </w:rPr>
        <w:t xml:space="preserve">).  This suggests that the overall progression and timing of phenological development was not </w:t>
      </w:r>
      <w:r w:rsidR="00C67F07">
        <w:rPr>
          <w:rFonts w:ascii="Calibri" w:hAnsi="Calibri"/>
        </w:rPr>
        <w:t>dramatically</w:t>
      </w:r>
      <w:r>
        <w:rPr>
          <w:rFonts w:ascii="Calibri" w:hAnsi="Calibri"/>
        </w:rPr>
        <w:t xml:space="preserve"> altered by the lab </w:t>
      </w:r>
      <w:r w:rsidR="00313FF1">
        <w:rPr>
          <w:rFonts w:ascii="Calibri" w:hAnsi="Calibri"/>
        </w:rPr>
        <w:t>setting and</w:t>
      </w:r>
      <w:r w:rsidR="000B7546">
        <w:rPr>
          <w:rFonts w:ascii="Calibri" w:hAnsi="Calibri"/>
        </w:rPr>
        <w:t xml:space="preserve"> </w:t>
      </w:r>
      <w:r w:rsidR="00B778F0">
        <w:rPr>
          <w:rFonts w:ascii="Calibri" w:hAnsi="Calibri"/>
        </w:rPr>
        <w:t>supports the use of potted plants in the lab used alongside</w:t>
      </w:r>
      <w:r w:rsidR="000B7546">
        <w:rPr>
          <w:rFonts w:ascii="Calibri" w:hAnsi="Calibri"/>
        </w:rPr>
        <w:t xml:space="preserve"> field data to better </w:t>
      </w:r>
      <w:r w:rsidR="00B778F0">
        <w:rPr>
          <w:rFonts w:ascii="Calibri" w:hAnsi="Calibri"/>
        </w:rPr>
        <w:t xml:space="preserve">understand and </w:t>
      </w:r>
      <w:r w:rsidR="000B7546">
        <w:rPr>
          <w:rFonts w:ascii="Calibri" w:hAnsi="Calibri"/>
        </w:rPr>
        <w:t>predict winegrape response</w:t>
      </w:r>
      <w:r w:rsidR="001E6821">
        <w:rPr>
          <w:rFonts w:ascii="Calibri" w:hAnsi="Calibri"/>
        </w:rPr>
        <w:t>s</w:t>
      </w:r>
      <w:r w:rsidR="000B7546">
        <w:rPr>
          <w:rFonts w:ascii="Calibri" w:hAnsi="Calibri"/>
        </w:rPr>
        <w:t xml:space="preserve"> to climate change.  </w:t>
      </w:r>
      <w:r w:rsidR="000E38C4">
        <w:rPr>
          <w:rFonts w:ascii="Calibri" w:hAnsi="Calibri"/>
        </w:rPr>
        <w:t xml:space="preserve">Our finding that plants with larger spurs were more likely to flower, however, suggests that our results regarding flower development in the greenhouse and flowering (and flower abortion) in the growth chambers should be interpreted </w:t>
      </w:r>
      <w:r w:rsidR="001212FC">
        <w:rPr>
          <w:rFonts w:ascii="Calibri" w:hAnsi="Calibri"/>
        </w:rPr>
        <w:t xml:space="preserve">cautiously. </w:t>
      </w:r>
    </w:p>
    <w:p w14:paraId="6B77B81B" w14:textId="77777777" w:rsidR="003F41D3" w:rsidRDefault="003F41D3">
      <w:pPr>
        <w:rPr>
          <w:rFonts w:ascii="Calibri" w:hAnsi="Calibri"/>
        </w:rPr>
      </w:pPr>
    </w:p>
    <w:p w14:paraId="0CC87A2F" w14:textId="0C7436B7" w:rsidR="00853AF2" w:rsidRDefault="001212FC">
      <w:pPr>
        <w:rPr>
          <w:rFonts w:ascii="Calibri" w:hAnsi="Calibri"/>
        </w:rPr>
      </w:pPr>
      <w:r>
        <w:rPr>
          <w:rFonts w:ascii="Calibri" w:hAnsi="Calibri"/>
        </w:rPr>
        <w:t>Our vines</w:t>
      </w:r>
      <w:r w:rsidR="006D0DA4">
        <w:rPr>
          <w:rFonts w:ascii="Calibri" w:hAnsi="Calibri"/>
        </w:rPr>
        <w:t>, taken from field cuttings,</w:t>
      </w:r>
      <w:r>
        <w:rPr>
          <w:rFonts w:ascii="Calibri" w:hAnsi="Calibri"/>
        </w:rPr>
        <w:t xml:space="preserve"> were in </w:t>
      </w:r>
      <w:r w:rsidR="008C716A">
        <w:rPr>
          <w:rFonts w:ascii="Calibri" w:hAnsi="Calibri"/>
        </w:rPr>
        <w:t xml:space="preserve">only </w:t>
      </w:r>
      <w:r>
        <w:rPr>
          <w:rFonts w:ascii="Calibri" w:hAnsi="Calibri"/>
        </w:rPr>
        <w:t xml:space="preserve">their </w:t>
      </w:r>
      <w:r w:rsidR="006D0DA4">
        <w:rPr>
          <w:rFonts w:ascii="Calibri" w:hAnsi="Calibri"/>
        </w:rPr>
        <w:t>first</w:t>
      </w:r>
      <w:r>
        <w:rPr>
          <w:rFonts w:ascii="Calibri" w:hAnsi="Calibri"/>
        </w:rPr>
        <w:t xml:space="preserve"> growing season, and we expect flowering success across varieties would be greater for older, larger vines.  </w:t>
      </w:r>
      <w:r w:rsidR="003F41D3">
        <w:rPr>
          <w:rFonts w:ascii="Calibri" w:hAnsi="Calibri"/>
        </w:rPr>
        <w:t xml:space="preserve">In the literature studies vary in using &lt;1 year-old potted cutting, to 3-to 5-year-old potted vines, to established vineyard plants.  </w:t>
      </w:r>
      <w:r w:rsidR="006D0DA4">
        <w:rPr>
          <w:rFonts w:ascii="Calibri" w:hAnsi="Calibri"/>
        </w:rPr>
        <w:t>This diversity of vine age across studies that also vary treatments makes it difficult</w:t>
      </w:r>
      <w:r w:rsidR="003F41D3">
        <w:rPr>
          <w:rFonts w:ascii="Calibri" w:hAnsi="Calibri"/>
        </w:rPr>
        <w:t xml:space="preserve"> to attribute variation in findings to age, but our results suggest older vines may be most relevant and useful for studies on heat tolerance and warming effects. </w:t>
      </w:r>
    </w:p>
    <w:p w14:paraId="62FA184D" w14:textId="2F831BE3" w:rsidR="00E270D8" w:rsidRDefault="00E270D8">
      <w:pPr>
        <w:rPr>
          <w:rFonts w:ascii="Calibri" w:hAnsi="Calibri"/>
        </w:rPr>
      </w:pPr>
    </w:p>
    <w:p w14:paraId="5DE8851A" w14:textId="3C4723EB" w:rsidR="005253BE" w:rsidRPr="00EE2C95" w:rsidRDefault="005253BE">
      <w:pPr>
        <w:rPr>
          <w:rFonts w:ascii="Calibri" w:hAnsi="Calibri"/>
          <w:i/>
        </w:rPr>
      </w:pPr>
      <w:r w:rsidRPr="00EE2C95">
        <w:rPr>
          <w:rFonts w:ascii="Calibri" w:hAnsi="Calibri"/>
          <w:i/>
        </w:rPr>
        <w:t>Conclusions</w:t>
      </w:r>
    </w:p>
    <w:p w14:paraId="53D1AC1B" w14:textId="30F8F060" w:rsidR="00E270D8" w:rsidRDefault="00D96776">
      <w:pPr>
        <w:rPr>
          <w:rFonts w:ascii="Calibri" w:hAnsi="Calibri"/>
        </w:rPr>
      </w:pPr>
      <w:r>
        <w:rPr>
          <w:rFonts w:ascii="Calibri" w:hAnsi="Calibri"/>
        </w:rPr>
        <w:t>Helping grower</w:t>
      </w:r>
      <w:r w:rsidR="00E70572">
        <w:rPr>
          <w:rFonts w:ascii="Calibri" w:hAnsi="Calibri"/>
        </w:rPr>
        <w:t>s</w:t>
      </w:r>
      <w:r>
        <w:rPr>
          <w:rFonts w:ascii="Calibri" w:hAnsi="Calibri"/>
        </w:rPr>
        <w:t xml:space="preserve"> adapt to shifting terroirs requires research on a greater diversity of </w:t>
      </w:r>
      <w:r w:rsidRPr="004967C3">
        <w:rPr>
          <w:rFonts w:ascii="Calibri" w:hAnsi="Calibri"/>
          <w:i/>
        </w:rPr>
        <w:t xml:space="preserve">Vitis vinifera </w:t>
      </w:r>
      <w:r>
        <w:rPr>
          <w:rFonts w:ascii="Calibri" w:hAnsi="Calibri"/>
        </w:rPr>
        <w:t>varieties across diver</w:t>
      </w:r>
      <w:r w:rsidR="002E5A53">
        <w:rPr>
          <w:rFonts w:ascii="Calibri" w:hAnsi="Calibri"/>
        </w:rPr>
        <w:t>s</w:t>
      </w:r>
      <w:r>
        <w:rPr>
          <w:rFonts w:ascii="Calibri" w:hAnsi="Calibri"/>
        </w:rPr>
        <w:t xml:space="preserve">e temperature regimes. Here we showed that budburst and leafout phenology of 50 varieties grown in the field correlated with field-based phenology and that higher temperatures can negatively impact flowering. </w:t>
      </w:r>
      <w:r w:rsidR="007205EB">
        <w:rPr>
          <w:rFonts w:ascii="Calibri" w:hAnsi="Calibri"/>
        </w:rPr>
        <w:t xml:space="preserve">While heat treatments during flowering did not affect the phenology of the grapes we studied, we </w:t>
      </w:r>
      <w:r>
        <w:rPr>
          <w:rFonts w:ascii="Calibri" w:hAnsi="Calibri"/>
        </w:rPr>
        <w:t>found</w:t>
      </w:r>
      <w:r w:rsidR="007205EB">
        <w:rPr>
          <w:rFonts w:ascii="Calibri" w:hAnsi="Calibri"/>
        </w:rPr>
        <w:t xml:space="preserve"> a significant impact from the elevated temperatures</w:t>
      </w:r>
      <w:r>
        <w:rPr>
          <w:rFonts w:ascii="Calibri" w:hAnsi="Calibri"/>
        </w:rPr>
        <w:t xml:space="preserve"> on flower abortions,</w:t>
      </w:r>
      <w:r w:rsidR="006D0DA4">
        <w:rPr>
          <w:rFonts w:ascii="Calibri" w:hAnsi="Calibri"/>
        </w:rPr>
        <w:t xml:space="preserve"> in line with previous studies,</w:t>
      </w:r>
      <w:r>
        <w:rPr>
          <w:rFonts w:ascii="Calibri" w:hAnsi="Calibri"/>
        </w:rPr>
        <w:t xml:space="preserve"> which</w:t>
      </w:r>
      <w:r w:rsidR="007205EB">
        <w:rPr>
          <w:rFonts w:ascii="Calibri" w:hAnsi="Calibri"/>
        </w:rPr>
        <w:t xml:space="preserve"> </w:t>
      </w:r>
      <w:r>
        <w:rPr>
          <w:rFonts w:ascii="Calibri" w:hAnsi="Calibri"/>
        </w:rPr>
        <w:t>could</w:t>
      </w:r>
      <w:r w:rsidR="0038396C">
        <w:rPr>
          <w:rFonts w:ascii="Calibri" w:hAnsi="Calibri"/>
        </w:rPr>
        <w:t xml:space="preserve"> lead to substantial negative impacts on yield</w:t>
      </w:r>
      <w:r w:rsidR="00963DDF">
        <w:rPr>
          <w:rFonts w:ascii="Calibri" w:hAnsi="Calibri"/>
        </w:rPr>
        <w:t>.</w:t>
      </w:r>
      <w:r w:rsidR="004967C3">
        <w:rPr>
          <w:rFonts w:ascii="Calibri" w:hAnsi="Calibri"/>
        </w:rPr>
        <w:t xml:space="preserve"> </w:t>
      </w:r>
      <w:r w:rsidR="00963DDF">
        <w:rPr>
          <w:rFonts w:ascii="Calibri" w:hAnsi="Calibri"/>
        </w:rPr>
        <w:t>Our</w:t>
      </w:r>
      <w:r w:rsidR="00DF75BC">
        <w:rPr>
          <w:rFonts w:ascii="Calibri" w:hAnsi="Calibri"/>
        </w:rPr>
        <w:t xml:space="preserve"> findings underscore the importance of </w:t>
      </w:r>
      <w:r w:rsidR="00DF75BC">
        <w:rPr>
          <w:rFonts w:ascii="Calibri" w:hAnsi="Calibri"/>
        </w:rPr>
        <w:lastRenderedPageBreak/>
        <w:t>modeling more than the plants’ phenology to fully understand the impact</w:t>
      </w:r>
      <w:r>
        <w:rPr>
          <w:rFonts w:ascii="Calibri" w:hAnsi="Calibri"/>
        </w:rPr>
        <w:t>s</w:t>
      </w:r>
      <w:r w:rsidR="00DF75BC">
        <w:rPr>
          <w:rFonts w:ascii="Calibri" w:hAnsi="Calibri"/>
        </w:rPr>
        <w:t xml:space="preserve"> climate change will have on the viticulture industry. </w:t>
      </w:r>
      <w:r w:rsidR="00CC5903">
        <w:rPr>
          <w:rFonts w:ascii="Calibri" w:hAnsi="Calibri"/>
        </w:rPr>
        <w:t xml:space="preserve">As data across more diverse varieties and temperature regimes increases, it can help support mapping when and where different varieties may perform best as warming continues. </w:t>
      </w:r>
    </w:p>
    <w:p w14:paraId="7F39A252" w14:textId="77777777" w:rsidR="00C82D1D" w:rsidRDefault="00C82D1D">
      <w:pPr>
        <w:rPr>
          <w:rFonts w:ascii="Calibri" w:hAnsi="Calibri"/>
        </w:rPr>
      </w:pPr>
    </w:p>
    <w:p w14:paraId="611530F4" w14:textId="0117E464" w:rsidR="00C82D1D" w:rsidRPr="00EE2C95" w:rsidRDefault="00C82D1D">
      <w:pPr>
        <w:rPr>
          <w:rFonts w:ascii="Calibri" w:hAnsi="Calibri"/>
          <w:b/>
        </w:rPr>
      </w:pPr>
      <w:r w:rsidRPr="00EE2C95">
        <w:rPr>
          <w:rFonts w:ascii="Calibri" w:hAnsi="Calibri"/>
          <w:b/>
        </w:rPr>
        <w:t>Acknowledgements</w:t>
      </w:r>
    </w:p>
    <w:p w14:paraId="0503E293" w14:textId="77777777" w:rsidR="00C82D1D" w:rsidRDefault="00C82D1D">
      <w:pPr>
        <w:rPr>
          <w:rFonts w:ascii="Calibri" w:hAnsi="Calibri"/>
        </w:rPr>
      </w:pPr>
    </w:p>
    <w:p w14:paraId="0CA192A5" w14:textId="2B0BEC22" w:rsidR="00C82D1D" w:rsidRDefault="00C82D1D">
      <w:pPr>
        <w:rPr>
          <w:rFonts w:ascii="Calibri" w:hAnsi="Calibri"/>
        </w:rPr>
      </w:pPr>
      <w:r>
        <w:rPr>
          <w:rFonts w:ascii="Calibri" w:hAnsi="Calibri"/>
        </w:rPr>
        <w:t xml:space="preserve">We thank </w:t>
      </w:r>
      <w:r w:rsidR="006E45D6">
        <w:rPr>
          <w:rFonts w:ascii="Calibri" w:hAnsi="Calibri"/>
        </w:rPr>
        <w:t xml:space="preserve">R. Antolick for assistance with the literature review, </w:t>
      </w:r>
      <w:r w:rsidR="00B012CA">
        <w:rPr>
          <w:rFonts w:ascii="Calibri" w:hAnsi="Calibri"/>
        </w:rPr>
        <w:t>E.</w:t>
      </w:r>
      <w:r>
        <w:rPr>
          <w:rFonts w:ascii="Calibri" w:hAnsi="Calibri"/>
        </w:rPr>
        <w:t xml:space="preserve"> Forrestel for taking cuttings and starting plants in the greenhouse</w:t>
      </w:r>
      <w:r w:rsidR="006E45D6">
        <w:rPr>
          <w:rFonts w:ascii="Calibri" w:hAnsi="Calibri"/>
        </w:rPr>
        <w:t>,</w:t>
      </w:r>
      <w:r>
        <w:rPr>
          <w:rFonts w:ascii="Calibri" w:hAnsi="Calibri"/>
        </w:rPr>
        <w:t xml:space="preserve"> and </w:t>
      </w:r>
      <w:r w:rsidR="00B012CA">
        <w:rPr>
          <w:rFonts w:ascii="Calibri" w:hAnsi="Calibri"/>
        </w:rPr>
        <w:t>S. Sutphin</w:t>
      </w:r>
      <w:r>
        <w:rPr>
          <w:rFonts w:ascii="Calibri" w:hAnsi="Calibri"/>
        </w:rPr>
        <w:t xml:space="preserve"> for data collection in the field in Davis. </w:t>
      </w:r>
    </w:p>
    <w:p w14:paraId="0BFFFDAC" w14:textId="76B360B6" w:rsidR="0057182A" w:rsidRDefault="0057182A">
      <w:pPr>
        <w:rPr>
          <w:rFonts w:ascii="Calibri" w:hAnsi="Calibri"/>
        </w:rPr>
      </w:pPr>
    </w:p>
    <w:p w14:paraId="5A920CEB" w14:textId="4F62D691" w:rsidR="0057182A" w:rsidRPr="0057182A" w:rsidRDefault="0057182A">
      <w:pPr>
        <w:rPr>
          <w:rFonts w:ascii="Calibri" w:hAnsi="Calibri"/>
          <w:b/>
          <w:bCs/>
        </w:rPr>
      </w:pPr>
      <w:r w:rsidRPr="0057182A">
        <w:rPr>
          <w:rFonts w:ascii="Calibri" w:hAnsi="Calibri"/>
          <w:b/>
          <w:bCs/>
        </w:rPr>
        <w:t>Figures</w:t>
      </w:r>
      <w:r w:rsidR="007527DD">
        <w:rPr>
          <w:rFonts w:ascii="Calibri" w:hAnsi="Calibri"/>
          <w:b/>
          <w:bCs/>
        </w:rPr>
        <w:t xml:space="preserve"> (below)</w:t>
      </w:r>
    </w:p>
    <w:p w14:paraId="6FC9135D" w14:textId="0A08B471" w:rsidR="007527DD" w:rsidRDefault="008D2FF4">
      <w:pPr>
        <w:rPr>
          <w:rFonts w:ascii="Calibri" w:hAnsi="Calibri"/>
        </w:rPr>
      </w:pPr>
      <w:r>
        <w:rPr>
          <w:rFonts w:ascii="Calibri" w:hAnsi="Calibri"/>
          <w:noProof/>
        </w:rPr>
        <w:lastRenderedPageBreak/>
        <w:drawing>
          <wp:inline distT="0" distB="0" distL="0" distR="0" wp14:anchorId="5B12FE92" wp14:editId="2E6594C2">
            <wp:extent cx="4703445" cy="8229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tif"/>
                    <pic:cNvPicPr/>
                  </pic:nvPicPr>
                  <pic:blipFill>
                    <a:blip r:embed="rId10"/>
                    <a:stretch>
                      <a:fillRect/>
                    </a:stretch>
                  </pic:blipFill>
                  <pic:spPr>
                    <a:xfrm>
                      <a:off x="0" y="0"/>
                      <a:ext cx="4703445" cy="8229600"/>
                    </a:xfrm>
                    <a:prstGeom prst="rect">
                      <a:avLst/>
                    </a:prstGeom>
                  </pic:spPr>
                </pic:pic>
              </a:graphicData>
            </a:graphic>
          </wp:inline>
        </w:drawing>
      </w:r>
    </w:p>
    <w:p w14:paraId="54E7217D" w14:textId="19125631" w:rsidR="007527DD" w:rsidRDefault="007527DD">
      <w:pPr>
        <w:rPr>
          <w:rFonts w:ascii="Calibri" w:hAnsi="Calibri"/>
        </w:rPr>
      </w:pPr>
      <w:r>
        <w:rPr>
          <w:rFonts w:ascii="Calibri" w:hAnsi="Calibri"/>
        </w:rPr>
        <w:lastRenderedPageBreak/>
        <w:t>Figure 1</w:t>
      </w:r>
    </w:p>
    <w:p w14:paraId="364E602E" w14:textId="19C7BA44" w:rsidR="007527DD" w:rsidRDefault="0068015B" w:rsidP="007527DD">
      <w:r>
        <w:t>Day</w:t>
      </w:r>
      <w:r w:rsidR="007527DD">
        <w:t xml:space="preserve"> of budburst</w:t>
      </w:r>
      <w:r w:rsidR="00900124">
        <w:t xml:space="preserve"> (A)</w:t>
      </w:r>
      <w:r w:rsidR="007527DD">
        <w:t xml:space="preserve"> and leafout</w:t>
      </w:r>
      <w:r w:rsidR="00900124">
        <w:t xml:space="preserve"> (B)</w:t>
      </w:r>
      <w:r w:rsidR="007527DD">
        <w:t xml:space="preserve"> in the Robert Mondavi Institute Vineyard </w:t>
      </w:r>
      <w:r>
        <w:t xml:space="preserve">(Davis, California, USA) from the </w:t>
      </w:r>
      <w:r w:rsidR="007527DD">
        <w:t>2015 growing season</w:t>
      </w:r>
      <w:r>
        <w:t xml:space="preserve"> correlates</w:t>
      </w:r>
      <w:r w:rsidR="007527DD">
        <w:t xml:space="preserve"> to the day of budburst </w:t>
      </w:r>
      <w:r w:rsidR="002F22EA">
        <w:t>(</w:t>
      </w:r>
      <w:r w:rsidR="002F22EA">
        <w:rPr>
          <w:rFonts w:ascii="Calibri" w:hAnsi="Calibri"/>
        </w:rPr>
        <w:t xml:space="preserve">F(1,47)=14.55, p&lt;0.001) </w:t>
      </w:r>
      <w:r w:rsidR="007527DD">
        <w:t xml:space="preserve">and leafout </w:t>
      </w:r>
      <w:r w:rsidR="002F22EA">
        <w:t>(</w:t>
      </w:r>
      <w:r w:rsidR="002F22EA">
        <w:rPr>
          <w:rFonts w:ascii="Calibri" w:hAnsi="Calibri"/>
        </w:rPr>
        <w:t xml:space="preserve">F(1,47)=18.51, p&lt;0.001) </w:t>
      </w:r>
      <w:r w:rsidR="007527DD">
        <w:t xml:space="preserve">in greenhouse </w:t>
      </w:r>
      <w:r>
        <w:t>conditions across 50 varieties (e</w:t>
      </w:r>
      <w:r w:rsidR="007527DD">
        <w:t>ach point represents a different variety that was grown both in the vineyard and in the greenhouse</w:t>
      </w:r>
      <w:r>
        <w:t>)</w:t>
      </w:r>
      <w:r w:rsidR="007527DD">
        <w:t>.</w:t>
      </w:r>
      <w:r w:rsidR="002F22EA">
        <w:t xml:space="preserve"> </w:t>
      </w:r>
    </w:p>
    <w:p w14:paraId="6F81605A" w14:textId="1120E719" w:rsidR="007527DD" w:rsidRDefault="007527DD">
      <w:pPr>
        <w:rPr>
          <w:rFonts w:ascii="Calibri" w:hAnsi="Calibri"/>
        </w:rPr>
      </w:pPr>
    </w:p>
    <w:p w14:paraId="3E8C5411" w14:textId="596CDF2A" w:rsidR="0057182A" w:rsidRDefault="0057182A">
      <w:pPr>
        <w:rPr>
          <w:rFonts w:ascii="Calibri" w:hAnsi="Calibri"/>
        </w:rPr>
      </w:pPr>
      <w:r>
        <w:rPr>
          <w:rFonts w:ascii="Calibri" w:hAnsi="Calibri"/>
          <w:noProof/>
        </w:rPr>
        <w:drawing>
          <wp:inline distT="0" distB="0" distL="0" distR="0" wp14:anchorId="61EE61F9" wp14:editId="6F9AAC2F">
            <wp:extent cx="5943600" cy="520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h_loghistfin.pdf"/>
                    <pic:cNvPicPr/>
                  </pic:nvPicPr>
                  <pic:blipFill>
                    <a:blip r:embed="rId11"/>
                    <a:stretch>
                      <a:fillRect/>
                    </a:stretch>
                  </pic:blipFill>
                  <pic:spPr>
                    <a:xfrm>
                      <a:off x="0" y="0"/>
                      <a:ext cx="5943600" cy="5200650"/>
                    </a:xfrm>
                    <a:prstGeom prst="rect">
                      <a:avLst/>
                    </a:prstGeom>
                  </pic:spPr>
                </pic:pic>
              </a:graphicData>
            </a:graphic>
          </wp:inline>
        </w:drawing>
      </w:r>
    </w:p>
    <w:p w14:paraId="06344CF2" w14:textId="77777777" w:rsidR="007527DD" w:rsidRDefault="007527DD">
      <w:pPr>
        <w:rPr>
          <w:rFonts w:ascii="Calibri" w:hAnsi="Calibri"/>
        </w:rPr>
      </w:pPr>
    </w:p>
    <w:p w14:paraId="40BA2E3E" w14:textId="1255F212" w:rsidR="007C5AB8" w:rsidRDefault="007C5AB8">
      <w:pPr>
        <w:rPr>
          <w:rFonts w:ascii="Calibri" w:hAnsi="Calibri"/>
        </w:rPr>
      </w:pPr>
      <w:r>
        <w:rPr>
          <w:rFonts w:ascii="Calibri" w:hAnsi="Calibri"/>
        </w:rPr>
        <w:t>Figure 2</w:t>
      </w:r>
    </w:p>
    <w:p w14:paraId="35E4CE87" w14:textId="3C911FD9" w:rsidR="007C5AB8" w:rsidRDefault="0068015B">
      <w:pPr>
        <w:rPr>
          <w:rFonts w:ascii="Calibri" w:hAnsi="Calibri"/>
        </w:rPr>
      </w:pPr>
      <w:r>
        <w:rPr>
          <w:rFonts w:ascii="Calibri" w:hAnsi="Calibri"/>
        </w:rPr>
        <w:t>S</w:t>
      </w:r>
      <w:r w:rsidR="007527DD">
        <w:rPr>
          <w:rFonts w:ascii="Calibri" w:hAnsi="Calibri"/>
        </w:rPr>
        <w:t xml:space="preserve">pur diameter </w:t>
      </w:r>
      <w:r>
        <w:rPr>
          <w:rFonts w:ascii="Calibri" w:hAnsi="Calibri"/>
        </w:rPr>
        <w:t xml:space="preserve">in greenhouse-grown vines </w:t>
      </w:r>
      <w:r w:rsidR="007527DD">
        <w:rPr>
          <w:rFonts w:ascii="Calibri" w:hAnsi="Calibri"/>
        </w:rPr>
        <w:t xml:space="preserve">(measured when plants were removed from dormancy) </w:t>
      </w:r>
      <w:r>
        <w:rPr>
          <w:rFonts w:ascii="Calibri" w:hAnsi="Calibri"/>
        </w:rPr>
        <w:t>related to the</w:t>
      </w:r>
      <w:r w:rsidR="007527DD">
        <w:rPr>
          <w:rFonts w:ascii="Calibri" w:hAnsi="Calibri"/>
        </w:rPr>
        <w:t xml:space="preserve"> probability that a</w:t>
      </w:r>
      <w:r>
        <w:rPr>
          <w:rFonts w:ascii="Calibri" w:hAnsi="Calibri"/>
        </w:rPr>
        <w:t xml:space="preserve"> plant would reach 50% flowering</w:t>
      </w:r>
      <w:r w:rsidR="000C704C">
        <w:rPr>
          <w:rFonts w:ascii="Calibri" w:hAnsi="Calibri"/>
        </w:rPr>
        <w:t xml:space="preserve"> (Z(340)=2.85, p=0.004)</w:t>
      </w:r>
      <w:r>
        <w:rPr>
          <w:rFonts w:ascii="Calibri" w:hAnsi="Calibri"/>
        </w:rPr>
        <w:t>, with larger spur vines more often reaching 50% flowering</w:t>
      </w:r>
      <w:r w:rsidR="007527DD">
        <w:rPr>
          <w:rFonts w:ascii="Calibri" w:hAnsi="Calibri"/>
        </w:rPr>
        <w:t xml:space="preserve">. </w:t>
      </w:r>
      <w:r>
        <w:rPr>
          <w:rFonts w:ascii="Calibri" w:hAnsi="Calibri"/>
        </w:rPr>
        <w:t>Histograms show the vines that did not reach 50% flowering (</w:t>
      </w:r>
      <w:r w:rsidR="00057722">
        <w:rPr>
          <w:rFonts w:ascii="Calibri" w:hAnsi="Calibri"/>
        </w:rPr>
        <w:t xml:space="preserve">recorded in this analysis as 0 values, </w:t>
      </w:r>
      <w:r>
        <w:rPr>
          <w:rFonts w:ascii="Calibri" w:hAnsi="Calibri"/>
        </w:rPr>
        <w:t>bottom) and those that did reach 50% flowering (</w:t>
      </w:r>
      <w:r w:rsidR="00057722">
        <w:rPr>
          <w:rFonts w:ascii="Calibri" w:hAnsi="Calibri"/>
        </w:rPr>
        <w:t xml:space="preserve">recorded in this analysis as 1 values, </w:t>
      </w:r>
      <w:r>
        <w:rPr>
          <w:rFonts w:ascii="Calibri" w:hAnsi="Calibri"/>
        </w:rPr>
        <w:t>top).</w:t>
      </w:r>
      <w:r w:rsidR="000C704C">
        <w:rPr>
          <w:rFonts w:ascii="Calibri" w:hAnsi="Calibri"/>
        </w:rPr>
        <w:t xml:space="preserve"> </w:t>
      </w:r>
    </w:p>
    <w:p w14:paraId="1848F739" w14:textId="7B0BB680" w:rsidR="0057182A" w:rsidRDefault="00BB2DE8">
      <w:pPr>
        <w:rPr>
          <w:rFonts w:ascii="Calibri" w:hAnsi="Calibri"/>
        </w:rPr>
      </w:pPr>
      <w:r>
        <w:rPr>
          <w:rFonts w:ascii="Calibri" w:hAnsi="Calibri"/>
          <w:noProof/>
        </w:rPr>
        <w:lastRenderedPageBreak/>
        <w:drawing>
          <wp:inline distT="0" distB="0" distL="0" distR="0" wp14:anchorId="0B6555FF" wp14:editId="3CF9676A">
            <wp:extent cx="296799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3.tif"/>
                    <pic:cNvPicPr/>
                  </pic:nvPicPr>
                  <pic:blipFill>
                    <a:blip r:embed="rId12"/>
                    <a:stretch>
                      <a:fillRect/>
                    </a:stretch>
                  </pic:blipFill>
                  <pic:spPr>
                    <a:xfrm>
                      <a:off x="0" y="0"/>
                      <a:ext cx="2967990" cy="8229600"/>
                    </a:xfrm>
                    <a:prstGeom prst="rect">
                      <a:avLst/>
                    </a:prstGeom>
                  </pic:spPr>
                </pic:pic>
              </a:graphicData>
            </a:graphic>
          </wp:inline>
        </w:drawing>
      </w:r>
    </w:p>
    <w:p w14:paraId="32FC40FD" w14:textId="77777777" w:rsidR="007527DD" w:rsidRDefault="007527DD" w:rsidP="007C5AB8"/>
    <w:p w14:paraId="18D5FADF" w14:textId="79970DE0" w:rsidR="007C5AB8" w:rsidRDefault="007C5AB8" w:rsidP="007C5AB8">
      <w:r>
        <w:t>Figure 3</w:t>
      </w:r>
    </w:p>
    <w:p w14:paraId="26858245" w14:textId="2497D240" w:rsidR="007C5AB8" w:rsidRDefault="007C5AB8" w:rsidP="007C5AB8">
      <w:r>
        <w:t>Th</w:t>
      </w:r>
      <w:r w:rsidR="007527DD">
        <w:t>ese</w:t>
      </w:r>
      <w:r>
        <w:t xml:space="preserve"> figure</w:t>
      </w:r>
      <w:r w:rsidR="007527DD">
        <w:t>s</w:t>
      </w:r>
      <w:r>
        <w:t xml:space="preserve"> illustrate</w:t>
      </w:r>
      <w:r w:rsidR="007527DD">
        <w:t xml:space="preserve"> </w:t>
      </w:r>
      <w:r>
        <w:t>the relationship between mean chamber temperat</w:t>
      </w:r>
      <w:r w:rsidRPr="00BB2DE8">
        <w:t xml:space="preserve">ure and </w:t>
      </w:r>
      <w:r w:rsidR="00E36DAB" w:rsidRPr="00BB2DE8">
        <w:t>(A</w:t>
      </w:r>
      <w:r w:rsidRPr="00BB2DE8">
        <w:t>) the days it took the plants to reach 10% flowering</w:t>
      </w:r>
      <w:r w:rsidR="00391511" w:rsidRPr="00BB2DE8">
        <w:t xml:space="preserve"> (</w:t>
      </w:r>
      <w:r w:rsidR="00391511" w:rsidRPr="00BB2DE8">
        <w:rPr>
          <w:rFonts w:ascii="Calibri" w:hAnsi="Calibri"/>
        </w:rPr>
        <w:t>F(1,20)=0.43, p=0.52)</w:t>
      </w:r>
      <w:r w:rsidR="007527DD" w:rsidRPr="00BB2DE8">
        <w:t xml:space="preserve">, </w:t>
      </w:r>
      <w:r w:rsidR="00E36DAB" w:rsidRPr="00BB2DE8">
        <w:t>(B</w:t>
      </w:r>
      <w:r w:rsidRPr="00BB2DE8">
        <w:t>) the days it took the plants to reach 50% flowering</w:t>
      </w:r>
      <w:r w:rsidR="00391511" w:rsidRPr="00BB2DE8">
        <w:t xml:space="preserve"> (</w:t>
      </w:r>
      <w:r w:rsidR="00391511" w:rsidRPr="00BB2DE8">
        <w:rPr>
          <w:rFonts w:ascii="Calibri" w:hAnsi="Calibri"/>
        </w:rPr>
        <w:t>50%: F(1,15)=0.50, p=0.49)</w:t>
      </w:r>
      <w:r w:rsidR="007527DD" w:rsidRPr="00BB2DE8">
        <w:t>, or</w:t>
      </w:r>
      <w:r w:rsidRPr="00BB2DE8">
        <w:t xml:space="preserve"> </w:t>
      </w:r>
      <w:r w:rsidR="00E36DAB" w:rsidRPr="00BB2DE8">
        <w:t>(C</w:t>
      </w:r>
      <w:r w:rsidRPr="00BB2DE8">
        <w:t xml:space="preserve">) </w:t>
      </w:r>
      <w:r>
        <w:t>the number of flower buds lost while in the chamber</w:t>
      </w:r>
      <w:r w:rsidR="0057245A">
        <w:t xml:space="preserve"> (</w:t>
      </w:r>
      <w:r w:rsidR="0057245A">
        <w:rPr>
          <w:rFonts w:ascii="Calibri" w:hAnsi="Calibri"/>
        </w:rPr>
        <w:t>F(1,24)=7.43, p=0.01)</w:t>
      </w:r>
      <w:r>
        <w:t>.  The black points and bars show the average and error in each chamber. The number above each chamber’s data is the sample size.  The colored points represent individual plants. The legend in the top left corner gives the night/day temperature for each chamber.</w:t>
      </w:r>
    </w:p>
    <w:p w14:paraId="4CCB18DC" w14:textId="77777777" w:rsidR="007C5AB8" w:rsidRDefault="007C5AB8">
      <w:pPr>
        <w:rPr>
          <w:rFonts w:ascii="Calibri" w:hAnsi="Calibri"/>
        </w:rPr>
      </w:pPr>
    </w:p>
    <w:p w14:paraId="1B406A06" w14:textId="11302B65" w:rsidR="0057182A" w:rsidRDefault="0057182A">
      <w:pPr>
        <w:rPr>
          <w:rFonts w:ascii="Calibri" w:hAnsi="Calibri"/>
        </w:rPr>
      </w:pPr>
    </w:p>
    <w:p w14:paraId="056BD749" w14:textId="77777777" w:rsidR="00154FA1" w:rsidRDefault="00154FA1">
      <w:pPr>
        <w:rPr>
          <w:rFonts w:ascii="Calibri" w:hAnsi="Calibri"/>
          <w:b/>
          <w:bCs/>
        </w:rPr>
      </w:pPr>
      <w:r>
        <w:rPr>
          <w:rFonts w:ascii="Calibri" w:hAnsi="Calibri"/>
          <w:b/>
          <w:bCs/>
        </w:rPr>
        <w:br w:type="page"/>
      </w:r>
    </w:p>
    <w:p w14:paraId="2CCFF4CF" w14:textId="0C7413D0" w:rsidR="00D57153" w:rsidRPr="001C1E18" w:rsidRDefault="00D57153">
      <w:pPr>
        <w:rPr>
          <w:rFonts w:ascii="Calibri" w:hAnsi="Calibri"/>
          <w:bCs/>
        </w:rPr>
      </w:pPr>
      <w:r>
        <w:rPr>
          <w:rFonts w:ascii="Calibri" w:hAnsi="Calibri"/>
          <w:b/>
          <w:bCs/>
        </w:rPr>
        <w:lastRenderedPageBreak/>
        <w:t>Table 1</w:t>
      </w:r>
      <w:r w:rsidR="001C1E18">
        <w:rPr>
          <w:rFonts w:ascii="Calibri" w:hAnsi="Calibri"/>
          <w:bCs/>
        </w:rPr>
        <w:t>: Literature review of studies applying experimental warming to winegrapes during development and following phenological responses.</w:t>
      </w:r>
    </w:p>
    <w:tbl>
      <w:tblPr>
        <w:tblStyle w:val="TableGrid"/>
        <w:tblW w:w="0" w:type="auto"/>
        <w:tblLook w:val="04A0" w:firstRow="1" w:lastRow="0" w:firstColumn="1" w:lastColumn="0" w:noHBand="0" w:noVBand="1"/>
      </w:tblPr>
      <w:tblGrid>
        <w:gridCol w:w="1368"/>
        <w:gridCol w:w="1251"/>
        <w:gridCol w:w="3126"/>
        <w:gridCol w:w="1563"/>
        <w:gridCol w:w="2268"/>
      </w:tblGrid>
      <w:tr w:rsidR="0034224A" w14:paraId="3EDEA728" w14:textId="77777777" w:rsidTr="0034224A">
        <w:tc>
          <w:tcPr>
            <w:tcW w:w="1368" w:type="dxa"/>
          </w:tcPr>
          <w:p w14:paraId="05226034" w14:textId="790DF6BC" w:rsidR="00866C8D" w:rsidRPr="0034224A" w:rsidRDefault="00866C8D">
            <w:pPr>
              <w:rPr>
                <w:rFonts w:ascii="Calibri" w:hAnsi="Calibri"/>
                <w:b/>
                <w:bCs/>
                <w:sz w:val="20"/>
                <w:szCs w:val="20"/>
              </w:rPr>
            </w:pPr>
            <w:r w:rsidRPr="0034224A">
              <w:rPr>
                <w:rFonts w:ascii="Calibri" w:hAnsi="Calibri"/>
                <w:b/>
                <w:bCs/>
                <w:sz w:val="20"/>
                <w:szCs w:val="20"/>
              </w:rPr>
              <w:t>Paper</w:t>
            </w:r>
          </w:p>
        </w:tc>
        <w:tc>
          <w:tcPr>
            <w:tcW w:w="1251" w:type="dxa"/>
          </w:tcPr>
          <w:p w14:paraId="12D14DA9" w14:textId="7BB9E915" w:rsidR="00866C8D" w:rsidRPr="0034224A" w:rsidRDefault="00866C8D">
            <w:pPr>
              <w:rPr>
                <w:rFonts w:ascii="Calibri" w:hAnsi="Calibri"/>
                <w:b/>
                <w:bCs/>
                <w:sz w:val="20"/>
                <w:szCs w:val="20"/>
              </w:rPr>
            </w:pPr>
            <w:r w:rsidRPr="0034224A">
              <w:rPr>
                <w:rFonts w:ascii="Calibri" w:hAnsi="Calibri"/>
                <w:b/>
                <w:bCs/>
                <w:sz w:val="20"/>
                <w:szCs w:val="20"/>
              </w:rPr>
              <w:t>Varieties</w:t>
            </w:r>
          </w:p>
        </w:tc>
        <w:tc>
          <w:tcPr>
            <w:tcW w:w="3126" w:type="dxa"/>
          </w:tcPr>
          <w:p w14:paraId="029D0AAA" w14:textId="5800B42A" w:rsidR="00866C8D" w:rsidRPr="0034224A" w:rsidRDefault="00866C8D" w:rsidP="0034224A">
            <w:pPr>
              <w:tabs>
                <w:tab w:val="center" w:pos="1455"/>
              </w:tabs>
              <w:rPr>
                <w:rFonts w:ascii="Calibri" w:hAnsi="Calibri"/>
                <w:b/>
                <w:bCs/>
                <w:sz w:val="20"/>
                <w:szCs w:val="20"/>
              </w:rPr>
            </w:pPr>
            <w:r w:rsidRPr="0034224A">
              <w:rPr>
                <w:rFonts w:ascii="Calibri" w:hAnsi="Calibri"/>
                <w:b/>
                <w:bCs/>
                <w:sz w:val="20"/>
                <w:szCs w:val="20"/>
              </w:rPr>
              <w:t>Type</w:t>
            </w:r>
            <w:r w:rsidR="0034224A" w:rsidRPr="0034224A">
              <w:rPr>
                <w:rFonts w:ascii="Calibri" w:hAnsi="Calibri"/>
                <w:b/>
                <w:bCs/>
                <w:sz w:val="20"/>
                <w:szCs w:val="20"/>
              </w:rPr>
              <w:tab/>
            </w:r>
          </w:p>
        </w:tc>
        <w:tc>
          <w:tcPr>
            <w:tcW w:w="1563" w:type="dxa"/>
          </w:tcPr>
          <w:p w14:paraId="5DAECD0F" w14:textId="7527319D" w:rsidR="00866C8D" w:rsidRPr="0034224A" w:rsidRDefault="00866C8D">
            <w:pPr>
              <w:rPr>
                <w:rFonts w:ascii="Calibri" w:hAnsi="Calibri"/>
                <w:b/>
                <w:bCs/>
                <w:sz w:val="20"/>
                <w:szCs w:val="20"/>
              </w:rPr>
            </w:pPr>
            <w:r w:rsidRPr="0034224A">
              <w:rPr>
                <w:rFonts w:ascii="Calibri" w:hAnsi="Calibri"/>
                <w:b/>
                <w:bCs/>
                <w:sz w:val="20"/>
                <w:szCs w:val="20"/>
              </w:rPr>
              <w:t>Temperature</w:t>
            </w:r>
          </w:p>
        </w:tc>
        <w:tc>
          <w:tcPr>
            <w:tcW w:w="2268" w:type="dxa"/>
          </w:tcPr>
          <w:p w14:paraId="15FDA639" w14:textId="7F54B6AF" w:rsidR="00866C8D" w:rsidRPr="0034224A" w:rsidRDefault="00866C8D">
            <w:pPr>
              <w:rPr>
                <w:rFonts w:ascii="Calibri" w:hAnsi="Calibri"/>
                <w:b/>
                <w:bCs/>
                <w:sz w:val="20"/>
                <w:szCs w:val="20"/>
              </w:rPr>
            </w:pPr>
            <w:r w:rsidRPr="0034224A">
              <w:rPr>
                <w:rFonts w:ascii="Calibri" w:hAnsi="Calibri"/>
                <w:b/>
                <w:bCs/>
                <w:sz w:val="20"/>
                <w:szCs w:val="20"/>
              </w:rPr>
              <w:t>Effects</w:t>
            </w:r>
          </w:p>
        </w:tc>
      </w:tr>
      <w:tr w:rsidR="00866C8D" w14:paraId="025A70A6" w14:textId="77777777" w:rsidTr="0034224A">
        <w:tc>
          <w:tcPr>
            <w:tcW w:w="1368" w:type="dxa"/>
          </w:tcPr>
          <w:p w14:paraId="7EBF8A2F" w14:textId="1A4A260A"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Greer &amp; Weston 2010</w:t>
            </w:r>
          </w:p>
        </w:tc>
        <w:tc>
          <w:tcPr>
            <w:tcW w:w="1251" w:type="dxa"/>
          </w:tcPr>
          <w:p w14:paraId="1525396B" w14:textId="6BCC1995" w:rsidR="00866C8D" w:rsidRPr="0034224A" w:rsidRDefault="00866C8D" w:rsidP="0034224A">
            <w:pPr>
              <w:rPr>
                <w:bCs/>
                <w:sz w:val="20"/>
                <w:szCs w:val="20"/>
              </w:rPr>
            </w:pPr>
            <w:r w:rsidRPr="0034224A">
              <w:rPr>
                <w:bCs/>
                <w:sz w:val="20"/>
                <w:szCs w:val="20"/>
              </w:rPr>
              <w:t>Semillon</w:t>
            </w:r>
          </w:p>
        </w:tc>
        <w:tc>
          <w:tcPr>
            <w:tcW w:w="3126" w:type="dxa"/>
          </w:tcPr>
          <w:p w14:paraId="535E925A" w14:textId="77777777"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Growth chambers (3 year old vines)</w:t>
            </w:r>
          </w:p>
          <w:p w14:paraId="50187997" w14:textId="77777777" w:rsidR="00866C8D" w:rsidRPr="0034224A" w:rsidRDefault="00866C8D" w:rsidP="0034224A">
            <w:pPr>
              <w:rPr>
                <w:bCs/>
                <w:sz w:val="20"/>
                <w:szCs w:val="20"/>
              </w:rPr>
            </w:pPr>
          </w:p>
        </w:tc>
        <w:tc>
          <w:tcPr>
            <w:tcW w:w="1563" w:type="dxa"/>
          </w:tcPr>
          <w:p w14:paraId="6B78601C" w14:textId="1CD27B1E" w:rsidR="00866C8D" w:rsidRPr="0034224A" w:rsidRDefault="00866C8D" w:rsidP="0034224A">
            <w:pPr>
              <w:rPr>
                <w:rFonts w:eastAsia="Times New Roman" w:cs="Times New Roman"/>
                <w:color w:val="000000"/>
                <w:sz w:val="20"/>
                <w:szCs w:val="20"/>
              </w:rPr>
            </w:pPr>
            <w:r w:rsidRPr="0034224A">
              <w:rPr>
                <w:rFonts w:eastAsia="Times New Roman" w:cs="Times New Roman"/>
                <w:color w:val="000000"/>
                <w:sz w:val="20"/>
                <w:szCs w:val="20"/>
              </w:rPr>
              <w:t>40/25</w:t>
            </w:r>
            <w:r w:rsidRPr="00866C8D">
              <w:rPr>
                <w:rFonts w:eastAsia="Times New Roman" w:cs="Times New Roman"/>
                <w:color w:val="111111"/>
                <w:sz w:val="20"/>
                <w:szCs w:val="20"/>
              </w:rPr>
              <w:t>°C</w:t>
            </w:r>
            <w:r w:rsidRPr="00866C8D">
              <w:rPr>
                <w:rFonts w:eastAsia="Times New Roman" w:cs="Times New Roman"/>
                <w:color w:val="000000"/>
                <w:sz w:val="20"/>
                <w:szCs w:val="20"/>
              </w:rPr>
              <w:t xml:space="preserve"> at flowering, fruit set, veraison and mid-ripening stages</w:t>
            </w:r>
          </w:p>
          <w:p w14:paraId="5A204089" w14:textId="77777777" w:rsidR="00866C8D" w:rsidRPr="0034224A" w:rsidRDefault="00866C8D" w:rsidP="0034224A">
            <w:pPr>
              <w:rPr>
                <w:sz w:val="20"/>
                <w:szCs w:val="20"/>
              </w:rPr>
            </w:pPr>
          </w:p>
        </w:tc>
        <w:tc>
          <w:tcPr>
            <w:tcW w:w="2268" w:type="dxa"/>
          </w:tcPr>
          <w:p w14:paraId="755CC0B9" w14:textId="7B9683EF" w:rsidR="00866C8D" w:rsidRPr="006B6936" w:rsidRDefault="00866C8D" w:rsidP="0034224A">
            <w:pPr>
              <w:rPr>
                <w:rFonts w:eastAsia="Times New Roman" w:cs="Times New Roman"/>
                <w:color w:val="000000"/>
                <w:sz w:val="20"/>
                <w:szCs w:val="20"/>
              </w:rPr>
            </w:pPr>
            <w:r w:rsidRPr="0034224A">
              <w:rPr>
                <w:rFonts w:eastAsia="Times New Roman" w:cs="Times New Roman"/>
                <w:color w:val="000000"/>
                <w:sz w:val="20"/>
                <w:szCs w:val="20"/>
              </w:rPr>
              <w:t>Heat did not affect l</w:t>
            </w:r>
            <w:r w:rsidRPr="00866C8D">
              <w:rPr>
                <w:rFonts w:eastAsia="Times New Roman" w:cs="Times New Roman"/>
                <w:color w:val="000000"/>
                <w:sz w:val="20"/>
                <w:szCs w:val="20"/>
              </w:rPr>
              <w:t xml:space="preserve">eaf growth </w:t>
            </w:r>
            <w:r w:rsidRPr="0034224A">
              <w:rPr>
                <w:rFonts w:eastAsia="Times New Roman" w:cs="Times New Roman"/>
                <w:color w:val="000000"/>
                <w:sz w:val="20"/>
                <w:szCs w:val="20"/>
              </w:rPr>
              <w:t xml:space="preserve">or stem extension, but </w:t>
            </w:r>
            <w:r w:rsidRPr="00866C8D">
              <w:rPr>
                <w:rFonts w:eastAsia="Times New Roman" w:cs="Times New Roman"/>
                <w:color w:val="000000"/>
                <w:sz w:val="20"/>
                <w:szCs w:val="20"/>
              </w:rPr>
              <w:t>flowers completely abscised. Berries treated at fruit set developed normally and those treated at veraison and mid-ripening stopped expanding and s</w:t>
            </w:r>
            <w:r w:rsidRPr="0034224A">
              <w:rPr>
                <w:rFonts w:eastAsia="Times New Roman" w:cs="Times New Roman"/>
                <w:color w:val="000000"/>
                <w:sz w:val="20"/>
                <w:szCs w:val="20"/>
              </w:rPr>
              <w:t>ugar content stopped increasing</w:t>
            </w:r>
          </w:p>
        </w:tc>
      </w:tr>
      <w:tr w:rsidR="00866C8D" w14:paraId="6DB0157D" w14:textId="77777777" w:rsidTr="0034224A">
        <w:tc>
          <w:tcPr>
            <w:tcW w:w="1368" w:type="dxa"/>
          </w:tcPr>
          <w:p w14:paraId="3D0D3EC7" w14:textId="77777777"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Soar et al. 2009</w:t>
            </w:r>
          </w:p>
          <w:p w14:paraId="62A03218" w14:textId="77777777" w:rsidR="00866C8D" w:rsidRPr="0034224A" w:rsidRDefault="00866C8D" w:rsidP="0034224A">
            <w:pPr>
              <w:rPr>
                <w:bCs/>
                <w:sz w:val="20"/>
                <w:szCs w:val="20"/>
              </w:rPr>
            </w:pPr>
          </w:p>
        </w:tc>
        <w:tc>
          <w:tcPr>
            <w:tcW w:w="1251" w:type="dxa"/>
          </w:tcPr>
          <w:p w14:paraId="36AEBFDA" w14:textId="65666DE3" w:rsidR="00866C8D" w:rsidRPr="0034224A" w:rsidRDefault="00866C8D" w:rsidP="0034224A">
            <w:pPr>
              <w:rPr>
                <w:bCs/>
                <w:sz w:val="20"/>
                <w:szCs w:val="20"/>
              </w:rPr>
            </w:pPr>
            <w:r w:rsidRPr="0034224A">
              <w:rPr>
                <w:bCs/>
                <w:sz w:val="20"/>
                <w:szCs w:val="20"/>
              </w:rPr>
              <w:t>Shiraz</w:t>
            </w:r>
          </w:p>
        </w:tc>
        <w:tc>
          <w:tcPr>
            <w:tcW w:w="3126" w:type="dxa"/>
          </w:tcPr>
          <w:p w14:paraId="6902E5B6" w14:textId="10578847"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Field experimental warming (chambers with fans)</w:t>
            </w:r>
          </w:p>
        </w:tc>
        <w:tc>
          <w:tcPr>
            <w:tcW w:w="1563" w:type="dxa"/>
          </w:tcPr>
          <w:p w14:paraId="2F3356F4" w14:textId="64D6E5D6" w:rsidR="00866C8D" w:rsidRPr="006B6936" w:rsidRDefault="00866C8D" w:rsidP="0034224A">
            <w:pPr>
              <w:rPr>
                <w:rFonts w:eastAsia="Times New Roman" w:cs="Times New Roman"/>
                <w:color w:val="000000"/>
                <w:sz w:val="20"/>
                <w:szCs w:val="20"/>
              </w:rPr>
            </w:pPr>
            <w:r w:rsidRPr="00866C8D">
              <w:rPr>
                <w:rFonts w:eastAsia="Times New Roman" w:cs="Times New Roman"/>
                <w:color w:val="000000"/>
                <w:sz w:val="20"/>
                <w:szCs w:val="20"/>
              </w:rPr>
              <w:t>6.5-7.3</w:t>
            </w:r>
            <w:r w:rsidRPr="00866C8D">
              <w:rPr>
                <w:rFonts w:eastAsia="Times New Roman" w:cs="Times New Roman"/>
                <w:color w:val="111111"/>
                <w:sz w:val="20"/>
                <w:szCs w:val="20"/>
              </w:rPr>
              <w:t>°C</w:t>
            </w:r>
            <w:r w:rsidRPr="00866C8D">
              <w:rPr>
                <w:rFonts w:eastAsia="Times New Roman" w:cs="Times New Roman"/>
                <w:color w:val="000000"/>
                <w:sz w:val="20"/>
                <w:szCs w:val="20"/>
              </w:rPr>
              <w:t xml:space="preserve"> above ambient for 3 days</w:t>
            </w:r>
          </w:p>
        </w:tc>
        <w:tc>
          <w:tcPr>
            <w:tcW w:w="2268" w:type="dxa"/>
          </w:tcPr>
          <w:p w14:paraId="5F9B8E54" w14:textId="785E2BA5"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No effect on berry growth or sugar accumulation</w:t>
            </w:r>
          </w:p>
        </w:tc>
      </w:tr>
      <w:tr w:rsidR="00866C8D" w14:paraId="33610A1D" w14:textId="77777777" w:rsidTr="0034224A">
        <w:tc>
          <w:tcPr>
            <w:tcW w:w="1368" w:type="dxa"/>
          </w:tcPr>
          <w:p w14:paraId="7383EF90" w14:textId="77777777"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Salazar-Parra et al. 2010</w:t>
            </w:r>
          </w:p>
          <w:p w14:paraId="1735489C" w14:textId="77777777" w:rsidR="00866C8D" w:rsidRPr="0034224A" w:rsidRDefault="00866C8D" w:rsidP="0034224A">
            <w:pPr>
              <w:rPr>
                <w:bCs/>
                <w:sz w:val="20"/>
                <w:szCs w:val="20"/>
              </w:rPr>
            </w:pPr>
          </w:p>
        </w:tc>
        <w:tc>
          <w:tcPr>
            <w:tcW w:w="1251" w:type="dxa"/>
          </w:tcPr>
          <w:p w14:paraId="722F473C" w14:textId="0AE73C68" w:rsidR="00866C8D" w:rsidRPr="0034224A" w:rsidRDefault="00866C8D" w:rsidP="0034224A">
            <w:pPr>
              <w:rPr>
                <w:bCs/>
                <w:sz w:val="20"/>
                <w:szCs w:val="20"/>
              </w:rPr>
            </w:pPr>
            <w:r w:rsidRPr="0034224A">
              <w:rPr>
                <w:bCs/>
                <w:sz w:val="20"/>
                <w:szCs w:val="20"/>
              </w:rPr>
              <w:t>Tempranillo</w:t>
            </w:r>
          </w:p>
        </w:tc>
        <w:tc>
          <w:tcPr>
            <w:tcW w:w="3126" w:type="dxa"/>
          </w:tcPr>
          <w:p w14:paraId="37B043DB" w14:textId="2E8A7627"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 xml:space="preserve">Greenhouse (first-year </w:t>
            </w:r>
            <w:r w:rsidR="00BE7BF9">
              <w:rPr>
                <w:rFonts w:eastAsia="Times New Roman" w:cs="Times New Roman"/>
                <w:color w:val="000000"/>
                <w:sz w:val="20"/>
                <w:szCs w:val="20"/>
              </w:rPr>
              <w:t>vines</w:t>
            </w:r>
            <w:bookmarkStart w:id="4" w:name="_GoBack"/>
            <w:bookmarkEnd w:id="4"/>
            <w:r w:rsidRPr="00866C8D">
              <w:rPr>
                <w:rFonts w:eastAsia="Times New Roman" w:cs="Times New Roman"/>
                <w:color w:val="000000"/>
                <w:sz w:val="20"/>
                <w:szCs w:val="20"/>
              </w:rPr>
              <w:t>)</w:t>
            </w:r>
          </w:p>
          <w:p w14:paraId="1ACCBC57" w14:textId="77777777" w:rsidR="00866C8D" w:rsidRPr="0034224A" w:rsidRDefault="00866C8D" w:rsidP="0034224A">
            <w:pPr>
              <w:rPr>
                <w:bCs/>
                <w:sz w:val="20"/>
                <w:szCs w:val="20"/>
              </w:rPr>
            </w:pPr>
          </w:p>
        </w:tc>
        <w:tc>
          <w:tcPr>
            <w:tcW w:w="1563" w:type="dxa"/>
          </w:tcPr>
          <w:p w14:paraId="3B620CAE" w14:textId="0EE094BD" w:rsidR="00866C8D" w:rsidRPr="006B6936" w:rsidRDefault="00866C8D" w:rsidP="0034224A">
            <w:pPr>
              <w:rPr>
                <w:rFonts w:eastAsia="Times New Roman" w:cs="Times New Roman"/>
                <w:color w:val="111111"/>
                <w:sz w:val="20"/>
                <w:szCs w:val="20"/>
              </w:rPr>
            </w:pPr>
            <w:r w:rsidRPr="00866C8D">
              <w:rPr>
                <w:rFonts w:eastAsia="Times New Roman" w:cs="Times New Roman"/>
                <w:color w:val="111111"/>
                <w:sz w:val="20"/>
                <w:szCs w:val="20"/>
              </w:rPr>
              <w:t>28/18°C vs. 24/14°C, day/night at veraison</w:t>
            </w:r>
          </w:p>
        </w:tc>
        <w:tc>
          <w:tcPr>
            <w:tcW w:w="2268" w:type="dxa"/>
          </w:tcPr>
          <w:p w14:paraId="3B8D3618" w14:textId="319F86E8" w:rsidR="00866C8D" w:rsidRPr="0034224A" w:rsidRDefault="00866C8D" w:rsidP="0034224A">
            <w:pPr>
              <w:rPr>
                <w:rFonts w:eastAsia="Times New Roman" w:cs="Times New Roman"/>
                <w:color w:val="111111"/>
                <w:sz w:val="20"/>
                <w:szCs w:val="20"/>
              </w:rPr>
            </w:pPr>
            <w:r w:rsidRPr="00866C8D">
              <w:rPr>
                <w:rFonts w:eastAsia="Times New Roman" w:cs="Times New Roman"/>
                <w:color w:val="111111"/>
                <w:sz w:val="20"/>
                <w:szCs w:val="20"/>
              </w:rPr>
              <w:t xml:space="preserve">Warming shortened the time between grape veraison and full maturity </w:t>
            </w:r>
          </w:p>
        </w:tc>
      </w:tr>
      <w:tr w:rsidR="00866C8D" w14:paraId="1FA11CB6" w14:textId="77777777" w:rsidTr="0034224A">
        <w:tc>
          <w:tcPr>
            <w:tcW w:w="1368" w:type="dxa"/>
          </w:tcPr>
          <w:p w14:paraId="50F42211" w14:textId="77777777"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Edwards et al. 2016</w:t>
            </w:r>
          </w:p>
          <w:p w14:paraId="2CCDDABF" w14:textId="77777777" w:rsidR="00866C8D" w:rsidRPr="0034224A" w:rsidRDefault="00866C8D" w:rsidP="0034224A">
            <w:pPr>
              <w:rPr>
                <w:bCs/>
                <w:sz w:val="20"/>
                <w:szCs w:val="20"/>
              </w:rPr>
            </w:pPr>
          </w:p>
        </w:tc>
        <w:tc>
          <w:tcPr>
            <w:tcW w:w="1251" w:type="dxa"/>
          </w:tcPr>
          <w:p w14:paraId="704D8D8D" w14:textId="4939DF41" w:rsidR="00866C8D" w:rsidRPr="0034224A" w:rsidRDefault="00866C8D" w:rsidP="0034224A">
            <w:pPr>
              <w:rPr>
                <w:bCs/>
                <w:sz w:val="20"/>
                <w:szCs w:val="20"/>
              </w:rPr>
            </w:pPr>
            <w:r w:rsidRPr="0034224A">
              <w:rPr>
                <w:bCs/>
                <w:sz w:val="20"/>
                <w:szCs w:val="20"/>
              </w:rPr>
              <w:t>Shiraz</w:t>
            </w:r>
          </w:p>
        </w:tc>
        <w:tc>
          <w:tcPr>
            <w:tcW w:w="3126" w:type="dxa"/>
          </w:tcPr>
          <w:p w14:paraId="6A3C54F4" w14:textId="304EC163" w:rsidR="00866C8D" w:rsidRPr="0034224A" w:rsidRDefault="00866C8D" w:rsidP="0034224A">
            <w:pPr>
              <w:rPr>
                <w:rFonts w:eastAsia="Times New Roman" w:cs="Times New Roman"/>
                <w:sz w:val="20"/>
                <w:szCs w:val="20"/>
              </w:rPr>
            </w:pPr>
            <w:r w:rsidRPr="00866C8D">
              <w:rPr>
                <w:rFonts w:eastAsia="Times New Roman" w:cs="Times New Roman"/>
                <w:sz w:val="20"/>
                <w:szCs w:val="20"/>
              </w:rPr>
              <w:t>Field experimental warming (passive chambers)</w:t>
            </w:r>
          </w:p>
        </w:tc>
        <w:tc>
          <w:tcPr>
            <w:tcW w:w="1563" w:type="dxa"/>
          </w:tcPr>
          <w:p w14:paraId="279402DD" w14:textId="20A3DEAD" w:rsidR="00866C8D" w:rsidRPr="0034224A" w:rsidRDefault="00866C8D" w:rsidP="0034224A">
            <w:pPr>
              <w:rPr>
                <w:bCs/>
                <w:sz w:val="20"/>
                <w:szCs w:val="20"/>
              </w:rPr>
            </w:pPr>
            <w:r w:rsidRPr="0034224A">
              <w:rPr>
                <w:bCs/>
                <w:sz w:val="20"/>
                <w:szCs w:val="20"/>
              </w:rPr>
              <w:t>2</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34224A">
              <w:rPr>
                <w:rFonts w:cs="Lucida Grande"/>
                <w:color w:val="000000"/>
                <w:sz w:val="20"/>
                <w:szCs w:val="20"/>
              </w:rPr>
              <w:t>warming from average temperature</w:t>
            </w:r>
          </w:p>
        </w:tc>
        <w:tc>
          <w:tcPr>
            <w:tcW w:w="2268" w:type="dxa"/>
          </w:tcPr>
          <w:p w14:paraId="41E4398A" w14:textId="77777777"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All aspects of vine phenology advanced</w:t>
            </w:r>
          </w:p>
          <w:p w14:paraId="743E932D" w14:textId="77777777" w:rsidR="00866C8D" w:rsidRPr="0034224A" w:rsidRDefault="00866C8D" w:rsidP="0034224A">
            <w:pPr>
              <w:rPr>
                <w:bCs/>
                <w:sz w:val="20"/>
                <w:szCs w:val="20"/>
              </w:rPr>
            </w:pPr>
          </w:p>
        </w:tc>
      </w:tr>
      <w:tr w:rsidR="00866C8D" w14:paraId="5A99F021" w14:textId="77777777" w:rsidTr="0034224A">
        <w:tc>
          <w:tcPr>
            <w:tcW w:w="1368" w:type="dxa"/>
          </w:tcPr>
          <w:p w14:paraId="02D7333C" w14:textId="0A104BE5" w:rsidR="00866C8D" w:rsidRPr="0034224A" w:rsidRDefault="00866C8D" w:rsidP="0034224A">
            <w:pPr>
              <w:rPr>
                <w:rFonts w:eastAsia="Times New Roman" w:cs="Times New Roman"/>
                <w:color w:val="000000"/>
                <w:sz w:val="20"/>
                <w:szCs w:val="20"/>
              </w:rPr>
            </w:pPr>
            <w:r w:rsidRPr="00866C8D">
              <w:rPr>
                <w:rFonts w:eastAsia="Times New Roman" w:cs="Times New Roman"/>
                <w:color w:val="000000"/>
                <w:sz w:val="20"/>
                <w:szCs w:val="20"/>
              </w:rPr>
              <w:t>Petrie &amp; Clingeleffer 2005</w:t>
            </w:r>
          </w:p>
        </w:tc>
        <w:tc>
          <w:tcPr>
            <w:tcW w:w="1251" w:type="dxa"/>
          </w:tcPr>
          <w:p w14:paraId="14D5325B" w14:textId="25F5CAAE" w:rsidR="00866C8D" w:rsidRPr="0034224A" w:rsidRDefault="00866C8D" w:rsidP="0034224A">
            <w:pPr>
              <w:rPr>
                <w:bCs/>
                <w:sz w:val="20"/>
                <w:szCs w:val="20"/>
              </w:rPr>
            </w:pPr>
            <w:r w:rsidRPr="0034224A">
              <w:rPr>
                <w:bCs/>
                <w:sz w:val="20"/>
                <w:szCs w:val="20"/>
              </w:rPr>
              <w:t>Chardonnay</w:t>
            </w:r>
          </w:p>
        </w:tc>
        <w:tc>
          <w:tcPr>
            <w:tcW w:w="3126" w:type="dxa"/>
          </w:tcPr>
          <w:p w14:paraId="51F99152" w14:textId="36266EDD" w:rsidR="00866C8D" w:rsidRPr="0034224A" w:rsidRDefault="00866C8D" w:rsidP="0034224A">
            <w:pPr>
              <w:rPr>
                <w:rFonts w:eastAsia="Times New Roman" w:cs="Times New Roman"/>
                <w:sz w:val="20"/>
                <w:szCs w:val="20"/>
              </w:rPr>
            </w:pPr>
            <w:r w:rsidRPr="00866C8D">
              <w:rPr>
                <w:rFonts w:eastAsia="Times New Roman" w:cs="Times New Roman"/>
                <w:sz w:val="20"/>
                <w:szCs w:val="20"/>
              </w:rPr>
              <w:t>Field experimental warming (passive chambers)</w:t>
            </w:r>
          </w:p>
        </w:tc>
        <w:tc>
          <w:tcPr>
            <w:tcW w:w="1563" w:type="dxa"/>
          </w:tcPr>
          <w:p w14:paraId="6E48D379" w14:textId="45C5FD14" w:rsidR="00866C8D" w:rsidRPr="006B6936" w:rsidRDefault="00866C8D" w:rsidP="0034224A">
            <w:pPr>
              <w:rPr>
                <w:rFonts w:eastAsia="Times New Roman" w:cs="Times New Roman"/>
                <w:color w:val="000000"/>
                <w:sz w:val="20"/>
                <w:szCs w:val="20"/>
              </w:rPr>
            </w:pPr>
            <w:r w:rsidRPr="0034224A">
              <w:rPr>
                <w:rFonts w:eastAsia="Times New Roman" w:cs="Times New Roman"/>
                <w:color w:val="000000"/>
                <w:sz w:val="20"/>
                <w:szCs w:val="20"/>
              </w:rPr>
              <w:t>Range of 3</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866C8D">
              <w:rPr>
                <w:rFonts w:eastAsia="Times New Roman" w:cs="Times New Roman"/>
                <w:color w:val="000000"/>
                <w:sz w:val="20"/>
                <w:szCs w:val="20"/>
              </w:rPr>
              <w:t>across treatments</w:t>
            </w:r>
          </w:p>
        </w:tc>
        <w:tc>
          <w:tcPr>
            <w:tcW w:w="2268" w:type="dxa"/>
          </w:tcPr>
          <w:p w14:paraId="7AE5BD3E" w14:textId="6BA2A726" w:rsidR="00866C8D" w:rsidRPr="006B6936" w:rsidRDefault="00D13876" w:rsidP="0034224A">
            <w:pPr>
              <w:rPr>
                <w:rFonts w:eastAsia="Times New Roman" w:cs="Times New Roman"/>
                <w:color w:val="000000"/>
                <w:sz w:val="20"/>
                <w:szCs w:val="20"/>
              </w:rPr>
            </w:pPr>
            <w:r w:rsidRPr="00D13876">
              <w:rPr>
                <w:rFonts w:eastAsia="Times New Roman" w:cs="Times New Roman"/>
                <w:color w:val="000000"/>
                <w:sz w:val="20"/>
                <w:szCs w:val="20"/>
              </w:rPr>
              <w:t>Resulted in decrease in flowering of 15 to 25% due to temperature</w:t>
            </w:r>
          </w:p>
        </w:tc>
      </w:tr>
      <w:tr w:rsidR="00866C8D" w14:paraId="154D9ACC" w14:textId="77777777" w:rsidTr="0034224A">
        <w:tc>
          <w:tcPr>
            <w:tcW w:w="1368" w:type="dxa"/>
          </w:tcPr>
          <w:p w14:paraId="7ED8E9E7" w14:textId="77777777" w:rsidR="009B74CF" w:rsidRPr="0034224A" w:rsidRDefault="009B74CF" w:rsidP="0034224A">
            <w:pPr>
              <w:rPr>
                <w:rFonts w:eastAsia="Times New Roman" w:cs="Times New Roman"/>
                <w:color w:val="000000"/>
                <w:sz w:val="20"/>
                <w:szCs w:val="20"/>
              </w:rPr>
            </w:pPr>
            <w:r w:rsidRPr="009B74CF">
              <w:rPr>
                <w:rFonts w:eastAsia="Times New Roman" w:cs="Times New Roman"/>
                <w:color w:val="000000"/>
                <w:sz w:val="20"/>
                <w:szCs w:val="20"/>
              </w:rPr>
              <w:t>Greer &amp; Wheedon 2014</w:t>
            </w:r>
          </w:p>
          <w:p w14:paraId="5E9DFE86" w14:textId="77777777" w:rsidR="00866C8D" w:rsidRPr="0034224A" w:rsidRDefault="00866C8D" w:rsidP="0034224A">
            <w:pPr>
              <w:rPr>
                <w:bCs/>
                <w:sz w:val="20"/>
                <w:szCs w:val="20"/>
              </w:rPr>
            </w:pPr>
          </w:p>
        </w:tc>
        <w:tc>
          <w:tcPr>
            <w:tcW w:w="1251" w:type="dxa"/>
          </w:tcPr>
          <w:p w14:paraId="6E3A4107" w14:textId="23B436AB" w:rsidR="00866C8D" w:rsidRPr="0034224A" w:rsidRDefault="009B74CF" w:rsidP="0034224A">
            <w:pPr>
              <w:rPr>
                <w:bCs/>
                <w:sz w:val="20"/>
                <w:szCs w:val="20"/>
              </w:rPr>
            </w:pPr>
            <w:r w:rsidRPr="0034224A">
              <w:rPr>
                <w:rFonts w:cs="Lucida Grande"/>
                <w:color w:val="000000"/>
                <w:sz w:val="20"/>
                <w:szCs w:val="20"/>
              </w:rPr>
              <w:t>Merlot, Chardonnay, Semillon</w:t>
            </w:r>
          </w:p>
        </w:tc>
        <w:tc>
          <w:tcPr>
            <w:tcW w:w="3126" w:type="dxa"/>
          </w:tcPr>
          <w:p w14:paraId="1385F755" w14:textId="77777777" w:rsidR="009B74CF" w:rsidRPr="0034224A" w:rsidRDefault="009B74CF" w:rsidP="0034224A">
            <w:pPr>
              <w:rPr>
                <w:rFonts w:eastAsia="Times New Roman" w:cs="Times New Roman"/>
                <w:color w:val="000000"/>
                <w:sz w:val="20"/>
                <w:szCs w:val="20"/>
              </w:rPr>
            </w:pPr>
            <w:r w:rsidRPr="009B74CF">
              <w:rPr>
                <w:rFonts w:eastAsia="Times New Roman" w:cs="Times New Roman"/>
                <w:color w:val="000000"/>
                <w:sz w:val="20"/>
                <w:szCs w:val="20"/>
              </w:rPr>
              <w:t>Growth chambers (5 year old vines)</w:t>
            </w:r>
          </w:p>
          <w:p w14:paraId="4BDDAE64" w14:textId="77777777" w:rsidR="00866C8D" w:rsidRPr="0034224A" w:rsidRDefault="00866C8D" w:rsidP="0034224A">
            <w:pPr>
              <w:rPr>
                <w:bCs/>
                <w:sz w:val="20"/>
                <w:szCs w:val="20"/>
              </w:rPr>
            </w:pPr>
          </w:p>
        </w:tc>
        <w:tc>
          <w:tcPr>
            <w:tcW w:w="1563" w:type="dxa"/>
          </w:tcPr>
          <w:p w14:paraId="26E94F91" w14:textId="2190E9F9" w:rsidR="007F0760" w:rsidRPr="0034224A" w:rsidRDefault="007F0760" w:rsidP="0034224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w:t>
            </w:r>
            <w:r w:rsidRPr="007F0760">
              <w:rPr>
                <w:rFonts w:eastAsia="Times New Roman" w:cs="Times New Roman"/>
                <w:color w:val="000000"/>
                <w:sz w:val="20"/>
                <w:szCs w:val="20"/>
              </w:rPr>
              <w:t>range, 4 treatments, post-veraison</w:t>
            </w:r>
          </w:p>
          <w:p w14:paraId="12780E1E" w14:textId="77777777" w:rsidR="00866C8D" w:rsidRPr="0034224A" w:rsidRDefault="00866C8D" w:rsidP="0034224A">
            <w:pPr>
              <w:rPr>
                <w:bCs/>
                <w:sz w:val="20"/>
                <w:szCs w:val="20"/>
              </w:rPr>
            </w:pPr>
          </w:p>
        </w:tc>
        <w:tc>
          <w:tcPr>
            <w:tcW w:w="2268" w:type="dxa"/>
          </w:tcPr>
          <w:p w14:paraId="788C8A45" w14:textId="77777777" w:rsidR="00D13876" w:rsidRPr="0034224A" w:rsidRDefault="00D13876" w:rsidP="0034224A">
            <w:pPr>
              <w:rPr>
                <w:rFonts w:eastAsia="Times New Roman" w:cs="Times New Roman"/>
                <w:color w:val="000000"/>
                <w:sz w:val="20"/>
                <w:szCs w:val="20"/>
              </w:rPr>
            </w:pPr>
            <w:r w:rsidRPr="00D13876">
              <w:rPr>
                <w:rFonts w:eastAsia="Times New Roman" w:cs="Times New Roman"/>
                <w:color w:val="000000"/>
                <w:sz w:val="20"/>
                <w:szCs w:val="20"/>
              </w:rPr>
              <w:t>Growth effects varied by variety: Merlot: no effect on berry, Chardonnay: rapid expansion at 20 and 25 C but decline in size at 40 C, Semillon: expansion at 20 and 25 C but not at higher temps</w:t>
            </w:r>
          </w:p>
          <w:p w14:paraId="22C25BEF" w14:textId="77777777" w:rsidR="00866C8D" w:rsidRPr="0034224A" w:rsidRDefault="00866C8D" w:rsidP="0034224A">
            <w:pPr>
              <w:rPr>
                <w:bCs/>
                <w:sz w:val="20"/>
                <w:szCs w:val="20"/>
              </w:rPr>
            </w:pPr>
          </w:p>
        </w:tc>
      </w:tr>
      <w:tr w:rsidR="00866C8D" w14:paraId="3F310A36" w14:textId="77777777" w:rsidTr="0034224A">
        <w:tc>
          <w:tcPr>
            <w:tcW w:w="1368" w:type="dxa"/>
          </w:tcPr>
          <w:p w14:paraId="6A321BF2" w14:textId="77777777" w:rsidR="009B74CF" w:rsidRPr="0034224A" w:rsidRDefault="009B74CF" w:rsidP="0034224A">
            <w:pPr>
              <w:rPr>
                <w:rFonts w:eastAsia="Times New Roman" w:cs="Times New Roman"/>
                <w:color w:val="000000"/>
                <w:sz w:val="20"/>
                <w:szCs w:val="20"/>
              </w:rPr>
            </w:pPr>
            <w:r w:rsidRPr="009B74CF">
              <w:rPr>
                <w:rFonts w:eastAsia="Times New Roman" w:cs="Times New Roman"/>
                <w:color w:val="000000"/>
                <w:sz w:val="20"/>
                <w:szCs w:val="20"/>
              </w:rPr>
              <w:t>Kadir et al. 2005</w:t>
            </w:r>
          </w:p>
          <w:p w14:paraId="5D3835B6" w14:textId="77777777" w:rsidR="00866C8D" w:rsidRPr="0034224A" w:rsidRDefault="00866C8D" w:rsidP="0034224A">
            <w:pPr>
              <w:rPr>
                <w:bCs/>
                <w:sz w:val="20"/>
                <w:szCs w:val="20"/>
              </w:rPr>
            </w:pPr>
          </w:p>
        </w:tc>
        <w:tc>
          <w:tcPr>
            <w:tcW w:w="1251" w:type="dxa"/>
          </w:tcPr>
          <w:p w14:paraId="50716A66" w14:textId="5551EF69" w:rsidR="00866C8D" w:rsidRPr="0034224A" w:rsidRDefault="009B74CF" w:rsidP="0034224A">
            <w:pPr>
              <w:rPr>
                <w:bCs/>
                <w:sz w:val="20"/>
                <w:szCs w:val="20"/>
              </w:rPr>
            </w:pPr>
            <w:r w:rsidRPr="0034224A">
              <w:rPr>
                <w:rFonts w:cs="Lucida Grande"/>
                <w:color w:val="000000"/>
                <w:sz w:val="20"/>
                <w:szCs w:val="20"/>
              </w:rPr>
              <w:t>Semillon, Pinot Noir, Chardonnay, Cabernet Sauvignon, Cynthiana (</w:t>
            </w:r>
            <w:r w:rsidRPr="0034224A">
              <w:rPr>
                <w:rFonts w:cs="Lucida Grande"/>
                <w:i/>
                <w:color w:val="000000"/>
                <w:sz w:val="20"/>
                <w:szCs w:val="20"/>
              </w:rPr>
              <w:t>V. aestivalus</w:t>
            </w:r>
            <w:r w:rsidRPr="0034224A">
              <w:rPr>
                <w:rFonts w:cs="Lucida Grande"/>
                <w:color w:val="000000"/>
                <w:sz w:val="20"/>
                <w:szCs w:val="20"/>
              </w:rPr>
              <w:t>)</w:t>
            </w:r>
          </w:p>
        </w:tc>
        <w:tc>
          <w:tcPr>
            <w:tcW w:w="3126" w:type="dxa"/>
          </w:tcPr>
          <w:p w14:paraId="2A0B9862" w14:textId="1CDEBC77" w:rsidR="00866C8D" w:rsidRPr="0034224A" w:rsidRDefault="009B74CF" w:rsidP="0034224A">
            <w:pPr>
              <w:rPr>
                <w:bCs/>
                <w:sz w:val="20"/>
                <w:szCs w:val="20"/>
              </w:rPr>
            </w:pPr>
            <w:r w:rsidRPr="0034224A">
              <w:rPr>
                <w:bCs/>
                <w:sz w:val="20"/>
                <w:szCs w:val="20"/>
              </w:rPr>
              <w:t>[Need to check]</w:t>
            </w:r>
          </w:p>
        </w:tc>
        <w:tc>
          <w:tcPr>
            <w:tcW w:w="1563" w:type="dxa"/>
          </w:tcPr>
          <w:p w14:paraId="19E1AC77" w14:textId="4B9B253E" w:rsidR="00866C8D" w:rsidRPr="0034224A" w:rsidRDefault="00D13876" w:rsidP="0034224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range, 3 treatments</w:t>
            </w:r>
          </w:p>
        </w:tc>
        <w:tc>
          <w:tcPr>
            <w:tcW w:w="2268" w:type="dxa"/>
          </w:tcPr>
          <w:p w14:paraId="01A201F0" w14:textId="2BB85F84" w:rsidR="00866C8D" w:rsidRPr="006B6936" w:rsidRDefault="00D13876" w:rsidP="0034224A">
            <w:pPr>
              <w:rPr>
                <w:rFonts w:eastAsia="Times New Roman" w:cs="Times New Roman"/>
                <w:color w:val="000000"/>
                <w:sz w:val="20"/>
                <w:szCs w:val="20"/>
              </w:rPr>
            </w:pPr>
            <w:r w:rsidRPr="00D13876">
              <w:rPr>
                <w:rFonts w:eastAsia="Times New Roman" w:cs="Times New Roman"/>
                <w:color w:val="000000"/>
                <w:sz w:val="20"/>
                <w:szCs w:val="20"/>
              </w:rPr>
              <w:t xml:space="preserve">Growth effects increase in vegetative growth for </w:t>
            </w:r>
            <w:r w:rsidRPr="00D13876">
              <w:rPr>
                <w:rFonts w:eastAsia="Times New Roman" w:cs="Times New Roman"/>
                <w:i/>
                <w:color w:val="000000"/>
                <w:sz w:val="20"/>
                <w:szCs w:val="20"/>
              </w:rPr>
              <w:t xml:space="preserve">V. vinifera </w:t>
            </w:r>
            <w:r w:rsidRPr="00D13876">
              <w:rPr>
                <w:rFonts w:eastAsia="Times New Roman" w:cs="Times New Roman"/>
                <w:color w:val="000000"/>
                <w:sz w:val="20"/>
                <w:szCs w:val="20"/>
              </w:rPr>
              <w:t>form 20 to 20 C, but most growth stunted at 40 C--</w:t>
            </w:r>
            <w:r w:rsidRPr="00D13876">
              <w:rPr>
                <w:rFonts w:eastAsia="Times New Roman" w:cs="Times New Roman"/>
                <w:i/>
                <w:color w:val="000000"/>
                <w:sz w:val="20"/>
                <w:szCs w:val="20"/>
              </w:rPr>
              <w:t>V. vinifera</w:t>
            </w:r>
            <w:r w:rsidRPr="00D13876">
              <w:rPr>
                <w:rFonts w:eastAsia="Times New Roman" w:cs="Times New Roman"/>
                <w:color w:val="000000"/>
                <w:sz w:val="20"/>
                <w:szCs w:val="20"/>
              </w:rPr>
              <w:t xml:space="preserve"> affected less by high temp</w:t>
            </w:r>
            <w:r w:rsidR="0034224A">
              <w:rPr>
                <w:rFonts w:eastAsia="Times New Roman" w:cs="Times New Roman"/>
                <w:color w:val="000000"/>
                <w:sz w:val="20"/>
                <w:szCs w:val="20"/>
              </w:rPr>
              <w:t>era</w:t>
            </w:r>
            <w:r w:rsidR="006B6936">
              <w:rPr>
                <w:rFonts w:eastAsia="Times New Roman" w:cs="Times New Roman"/>
                <w:color w:val="000000"/>
                <w:sz w:val="20"/>
                <w:szCs w:val="20"/>
              </w:rPr>
              <w:t>tures</w:t>
            </w:r>
          </w:p>
        </w:tc>
      </w:tr>
      <w:tr w:rsidR="00866C8D" w14:paraId="700B24A1" w14:textId="77777777" w:rsidTr="0034224A">
        <w:tc>
          <w:tcPr>
            <w:tcW w:w="1368" w:type="dxa"/>
          </w:tcPr>
          <w:p w14:paraId="7E381261" w14:textId="77777777" w:rsidR="009B74CF" w:rsidRPr="0034224A" w:rsidRDefault="009B74CF" w:rsidP="0034224A">
            <w:pPr>
              <w:rPr>
                <w:rFonts w:eastAsia="Times New Roman" w:cs="Times New Roman"/>
                <w:color w:val="000000"/>
                <w:sz w:val="20"/>
                <w:szCs w:val="20"/>
              </w:rPr>
            </w:pPr>
            <w:r w:rsidRPr="009B74CF">
              <w:rPr>
                <w:rFonts w:eastAsia="Times New Roman" w:cs="Times New Roman"/>
                <w:color w:val="000000"/>
                <w:sz w:val="20"/>
                <w:szCs w:val="20"/>
              </w:rPr>
              <w:t>Greer &amp; Wheedon 2013</w:t>
            </w:r>
          </w:p>
          <w:p w14:paraId="57619208" w14:textId="77777777" w:rsidR="00866C8D" w:rsidRPr="0034224A" w:rsidRDefault="00866C8D" w:rsidP="0034224A">
            <w:pPr>
              <w:rPr>
                <w:bCs/>
                <w:sz w:val="20"/>
                <w:szCs w:val="20"/>
              </w:rPr>
            </w:pPr>
          </w:p>
        </w:tc>
        <w:tc>
          <w:tcPr>
            <w:tcW w:w="1251" w:type="dxa"/>
          </w:tcPr>
          <w:p w14:paraId="552C2F19" w14:textId="3D17E67B" w:rsidR="00866C8D" w:rsidRPr="0034224A" w:rsidRDefault="009B74CF" w:rsidP="0034224A">
            <w:pPr>
              <w:rPr>
                <w:bCs/>
                <w:sz w:val="20"/>
                <w:szCs w:val="20"/>
              </w:rPr>
            </w:pPr>
            <w:r w:rsidRPr="0034224A">
              <w:rPr>
                <w:bCs/>
                <w:sz w:val="20"/>
                <w:szCs w:val="20"/>
              </w:rPr>
              <w:t>Semillon</w:t>
            </w:r>
          </w:p>
        </w:tc>
        <w:tc>
          <w:tcPr>
            <w:tcW w:w="3126" w:type="dxa"/>
          </w:tcPr>
          <w:p w14:paraId="1B17A508" w14:textId="284FCA3A" w:rsidR="00866C8D" w:rsidRPr="0034224A" w:rsidRDefault="009B74CF" w:rsidP="0034224A">
            <w:pPr>
              <w:rPr>
                <w:rFonts w:eastAsia="Times New Roman" w:cs="Times New Roman"/>
                <w:color w:val="000000"/>
                <w:sz w:val="20"/>
                <w:szCs w:val="20"/>
              </w:rPr>
            </w:pPr>
            <w:r w:rsidRPr="009B74CF">
              <w:rPr>
                <w:rFonts w:eastAsia="Times New Roman" w:cs="Times New Roman"/>
                <w:color w:val="000000"/>
                <w:sz w:val="20"/>
                <w:szCs w:val="20"/>
              </w:rPr>
              <w:t>Field experimental cooling</w:t>
            </w:r>
          </w:p>
        </w:tc>
        <w:tc>
          <w:tcPr>
            <w:tcW w:w="1563" w:type="dxa"/>
          </w:tcPr>
          <w:p w14:paraId="7522DA4D" w14:textId="35BD38D5" w:rsidR="00866C8D" w:rsidRPr="0034224A" w:rsidRDefault="00D13876" w:rsidP="0034224A">
            <w:pPr>
              <w:rPr>
                <w:rFonts w:eastAsia="Times New Roman" w:cs="Times New Roman"/>
                <w:color w:val="000000"/>
                <w:sz w:val="20"/>
                <w:szCs w:val="20"/>
              </w:rPr>
            </w:pPr>
            <w:r w:rsidRPr="00D13876">
              <w:rPr>
                <w:rFonts w:eastAsia="Times New Roman" w:cs="Times New Roman"/>
                <w:color w:val="000000"/>
                <w:sz w:val="20"/>
                <w:szCs w:val="20"/>
              </w:rPr>
              <w:t>Some vines protect</w:t>
            </w:r>
            <w:r w:rsidRPr="0034224A">
              <w:rPr>
                <w:rFonts w:eastAsia="Times New Roman" w:cs="Times New Roman"/>
                <w:color w:val="000000"/>
                <w:sz w:val="20"/>
                <w:szCs w:val="20"/>
              </w:rPr>
              <w:t>ed from 40+</w:t>
            </w:r>
            <w:r w:rsidRPr="00866C8D">
              <w:rPr>
                <w:rFonts w:eastAsia="Times New Roman" w:cs="Times New Roman"/>
                <w:color w:val="111111"/>
                <w:sz w:val="20"/>
                <w:szCs w:val="20"/>
              </w:rPr>
              <w:t>°C</w:t>
            </w:r>
            <w:r w:rsidRPr="00D13876">
              <w:rPr>
                <w:rFonts w:eastAsia="Times New Roman" w:cs="Times New Roman"/>
                <w:color w:val="000000"/>
                <w:sz w:val="20"/>
                <w:szCs w:val="20"/>
              </w:rPr>
              <w:t xml:space="preserve"> ambient temp</w:t>
            </w:r>
            <w:r w:rsidR="009B74CF" w:rsidRPr="0034224A">
              <w:rPr>
                <w:rFonts w:eastAsia="Times New Roman" w:cs="Times New Roman"/>
                <w:color w:val="000000"/>
                <w:sz w:val="20"/>
                <w:szCs w:val="20"/>
              </w:rPr>
              <w:t>eratures</w:t>
            </w:r>
          </w:p>
        </w:tc>
        <w:tc>
          <w:tcPr>
            <w:tcW w:w="2268" w:type="dxa"/>
          </w:tcPr>
          <w:p w14:paraId="07B8EF66" w14:textId="77777777" w:rsidR="00D13876" w:rsidRPr="0034224A" w:rsidRDefault="00D13876" w:rsidP="0034224A">
            <w:pPr>
              <w:rPr>
                <w:rFonts w:eastAsia="Times New Roman" w:cs="Times New Roman"/>
                <w:color w:val="000000"/>
                <w:sz w:val="20"/>
                <w:szCs w:val="20"/>
              </w:rPr>
            </w:pPr>
            <w:r w:rsidRPr="00D13876">
              <w:rPr>
                <w:rFonts w:eastAsia="Times New Roman" w:cs="Times New Roman"/>
                <w:color w:val="000000"/>
                <w:sz w:val="20"/>
                <w:szCs w:val="20"/>
              </w:rPr>
              <w:t>Heat delayed ripening</w:t>
            </w:r>
          </w:p>
          <w:p w14:paraId="551DB73B" w14:textId="77777777" w:rsidR="00866C8D" w:rsidRPr="0034224A" w:rsidRDefault="00866C8D" w:rsidP="0034224A">
            <w:pPr>
              <w:rPr>
                <w:bCs/>
                <w:sz w:val="20"/>
                <w:szCs w:val="20"/>
              </w:rPr>
            </w:pPr>
          </w:p>
        </w:tc>
      </w:tr>
    </w:tbl>
    <w:p w14:paraId="78E8A444" w14:textId="77777777" w:rsidR="00D57153" w:rsidRDefault="00D57153">
      <w:pPr>
        <w:rPr>
          <w:rFonts w:ascii="Calibri" w:hAnsi="Calibri"/>
          <w:b/>
          <w:bCs/>
        </w:rPr>
      </w:pPr>
    </w:p>
    <w:p w14:paraId="43ECD50B" w14:textId="77777777" w:rsidR="00D57153" w:rsidRDefault="00D57153">
      <w:pPr>
        <w:rPr>
          <w:rFonts w:ascii="Calibri" w:hAnsi="Calibri"/>
          <w:b/>
          <w:bCs/>
        </w:rPr>
      </w:pPr>
    </w:p>
    <w:p w14:paraId="7FFD728B" w14:textId="0AC6BDCB" w:rsidR="0057182A" w:rsidRDefault="0057182A">
      <w:pPr>
        <w:rPr>
          <w:rFonts w:ascii="Calibri" w:hAnsi="Calibri"/>
          <w:b/>
          <w:bCs/>
        </w:rPr>
      </w:pPr>
      <w:commentRangeStart w:id="5"/>
      <w:r w:rsidRPr="0057182A">
        <w:rPr>
          <w:rFonts w:ascii="Calibri" w:hAnsi="Calibri"/>
          <w:b/>
          <w:bCs/>
        </w:rPr>
        <w:lastRenderedPageBreak/>
        <w:t>Table</w:t>
      </w:r>
      <w:commentRangeEnd w:id="5"/>
      <w:r w:rsidR="00C967C3">
        <w:rPr>
          <w:rStyle w:val="CommentReference"/>
        </w:rPr>
        <w:commentReference w:id="5"/>
      </w:r>
    </w:p>
    <w:p w14:paraId="3E32FCC2" w14:textId="77777777" w:rsidR="0084640F" w:rsidRDefault="0084640F">
      <w:pPr>
        <w:rPr>
          <w:rFonts w:ascii="Calibri" w:hAnsi="Calibri"/>
          <w:b/>
          <w:bCs/>
        </w:rPr>
      </w:pPr>
    </w:p>
    <w:tbl>
      <w:tblPr>
        <w:tblW w:w="7410" w:type="dxa"/>
        <w:tblInd w:w="118" w:type="dxa"/>
        <w:tblLook w:val="04A0" w:firstRow="1" w:lastRow="0" w:firstColumn="1" w:lastColumn="0" w:noHBand="0" w:noVBand="1"/>
      </w:tblPr>
      <w:tblGrid>
        <w:gridCol w:w="2144"/>
        <w:gridCol w:w="1300"/>
        <w:gridCol w:w="1300"/>
        <w:gridCol w:w="1300"/>
        <w:gridCol w:w="1366"/>
      </w:tblGrid>
      <w:tr w:rsidR="00435BFD" w:rsidRPr="00502158" w14:paraId="3B7E3B20" w14:textId="77777777" w:rsidTr="00435BFD">
        <w:trPr>
          <w:trHeight w:val="320"/>
        </w:trPr>
        <w:tc>
          <w:tcPr>
            <w:tcW w:w="2144"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1E59035D"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Variety</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57E2C9FF"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Plants</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326C12DB"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Flowered</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771C1F84"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Percent Flowered</w:t>
            </w:r>
          </w:p>
        </w:tc>
        <w:tc>
          <w:tcPr>
            <w:tcW w:w="1366"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0CF2017E" w14:textId="0EA7A329" w:rsidR="00435BFD" w:rsidRPr="00502158" w:rsidRDefault="00435BFD" w:rsidP="00536768">
            <w:pPr>
              <w:jc w:val="center"/>
              <w:rPr>
                <w:rFonts w:ascii="Calibri" w:eastAsia="Times New Roman" w:hAnsi="Calibri" w:cs="Calibri"/>
                <w:b/>
                <w:bCs/>
                <w:color w:val="000000"/>
              </w:rPr>
            </w:pPr>
            <w:r>
              <w:rPr>
                <w:rFonts w:ascii="Calibri" w:eastAsia="Times New Roman" w:hAnsi="Calibri" w:cs="Calibri"/>
                <w:b/>
                <w:bCs/>
                <w:color w:val="000000"/>
              </w:rPr>
              <w:t xml:space="preserve">Selected for Experiment </w:t>
            </w:r>
          </w:p>
        </w:tc>
      </w:tr>
      <w:tr w:rsidR="00435BFD" w:rsidRPr="00502158" w14:paraId="19E999AE" w14:textId="77777777" w:rsidTr="00435BFD">
        <w:trPr>
          <w:trHeight w:val="340"/>
        </w:trPr>
        <w:tc>
          <w:tcPr>
            <w:tcW w:w="2144" w:type="dxa"/>
            <w:vMerge/>
            <w:tcBorders>
              <w:top w:val="single" w:sz="8" w:space="0" w:color="BFBFBF"/>
              <w:left w:val="single" w:sz="8" w:space="0" w:color="BFBFBF"/>
              <w:bottom w:val="single" w:sz="8" w:space="0" w:color="BFBFBF"/>
              <w:right w:val="single" w:sz="8" w:space="0" w:color="BFBFBF"/>
            </w:tcBorders>
            <w:vAlign w:val="center"/>
            <w:hideMark/>
          </w:tcPr>
          <w:p w14:paraId="74AF1D01"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7CF89C28"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688BA0D7"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4FA6511D" w14:textId="77777777" w:rsidR="00435BFD" w:rsidRPr="00502158" w:rsidRDefault="00435BFD" w:rsidP="00536768">
            <w:pPr>
              <w:rPr>
                <w:rFonts w:ascii="Calibri" w:eastAsia="Times New Roman" w:hAnsi="Calibri" w:cs="Calibri"/>
                <w:b/>
                <w:bCs/>
                <w:color w:val="000000"/>
              </w:rPr>
            </w:pPr>
          </w:p>
        </w:tc>
        <w:tc>
          <w:tcPr>
            <w:tcW w:w="1366" w:type="dxa"/>
            <w:vMerge/>
            <w:tcBorders>
              <w:top w:val="single" w:sz="8" w:space="0" w:color="BFBFBF"/>
              <w:left w:val="single" w:sz="8" w:space="0" w:color="BFBFBF"/>
              <w:bottom w:val="single" w:sz="8" w:space="0" w:color="BFBFBF"/>
              <w:right w:val="single" w:sz="8" w:space="0" w:color="BFBFBF"/>
            </w:tcBorders>
            <w:vAlign w:val="center"/>
            <w:hideMark/>
          </w:tcPr>
          <w:p w14:paraId="3A82ACC9" w14:textId="77777777" w:rsidR="00435BFD" w:rsidRPr="00502158" w:rsidRDefault="00435BFD" w:rsidP="00536768">
            <w:pPr>
              <w:rPr>
                <w:rFonts w:ascii="Calibri" w:eastAsia="Times New Roman" w:hAnsi="Calibri" w:cs="Calibri"/>
                <w:b/>
                <w:bCs/>
                <w:color w:val="000000"/>
              </w:rPr>
            </w:pPr>
          </w:p>
        </w:tc>
      </w:tr>
      <w:tr w:rsidR="00435BFD" w:rsidRPr="00502158" w14:paraId="22571FA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1B96CC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Alicante Bouschet</w:t>
            </w:r>
          </w:p>
        </w:tc>
        <w:tc>
          <w:tcPr>
            <w:tcW w:w="1300" w:type="dxa"/>
            <w:tcBorders>
              <w:top w:val="nil"/>
              <w:left w:val="nil"/>
              <w:bottom w:val="single" w:sz="8" w:space="0" w:color="BFBFBF"/>
              <w:right w:val="single" w:sz="8" w:space="0" w:color="BFBFBF"/>
            </w:tcBorders>
            <w:shd w:val="clear" w:color="auto" w:fill="auto"/>
            <w:noWrap/>
            <w:vAlign w:val="center"/>
            <w:hideMark/>
          </w:tcPr>
          <w:p w14:paraId="318EA3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814C9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74F4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1CBC98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6FE8D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661C50"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Aligote</w:t>
            </w:r>
          </w:p>
        </w:tc>
        <w:tc>
          <w:tcPr>
            <w:tcW w:w="1300" w:type="dxa"/>
            <w:tcBorders>
              <w:top w:val="nil"/>
              <w:left w:val="nil"/>
              <w:bottom w:val="single" w:sz="8" w:space="0" w:color="BFBFBF"/>
              <w:right w:val="single" w:sz="8" w:space="0" w:color="BFBFBF"/>
            </w:tcBorders>
            <w:shd w:val="clear" w:color="auto" w:fill="auto"/>
            <w:noWrap/>
            <w:vAlign w:val="center"/>
            <w:hideMark/>
          </w:tcPr>
          <w:p w14:paraId="7F58E2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FEEC1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58F70E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7AEA59C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72EE46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64434DA"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Auxerrois</w:t>
            </w:r>
          </w:p>
        </w:tc>
        <w:tc>
          <w:tcPr>
            <w:tcW w:w="1300" w:type="dxa"/>
            <w:tcBorders>
              <w:top w:val="nil"/>
              <w:left w:val="nil"/>
              <w:bottom w:val="single" w:sz="8" w:space="0" w:color="BFBFBF"/>
              <w:right w:val="single" w:sz="8" w:space="0" w:color="BFBFBF"/>
            </w:tcBorders>
            <w:shd w:val="clear" w:color="auto" w:fill="auto"/>
            <w:noWrap/>
            <w:vAlign w:val="center"/>
            <w:hideMark/>
          </w:tcPr>
          <w:p w14:paraId="61AC8A9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34E16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5AEF8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3491A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F8A93B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CFDDF52"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Barbera</w:t>
            </w:r>
          </w:p>
        </w:tc>
        <w:tc>
          <w:tcPr>
            <w:tcW w:w="1300" w:type="dxa"/>
            <w:tcBorders>
              <w:top w:val="nil"/>
              <w:left w:val="nil"/>
              <w:bottom w:val="single" w:sz="8" w:space="0" w:color="BFBFBF"/>
              <w:right w:val="single" w:sz="8" w:space="0" w:color="BFBFBF"/>
            </w:tcBorders>
            <w:shd w:val="clear" w:color="auto" w:fill="auto"/>
            <w:noWrap/>
            <w:vAlign w:val="center"/>
            <w:hideMark/>
          </w:tcPr>
          <w:p w14:paraId="626D2F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11CB90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73CB0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7A41AD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3DB1C2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5270A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franc</w:t>
            </w:r>
          </w:p>
        </w:tc>
        <w:tc>
          <w:tcPr>
            <w:tcW w:w="1300" w:type="dxa"/>
            <w:tcBorders>
              <w:top w:val="nil"/>
              <w:left w:val="nil"/>
              <w:bottom w:val="single" w:sz="8" w:space="0" w:color="BFBFBF"/>
              <w:right w:val="single" w:sz="8" w:space="0" w:color="BFBFBF"/>
            </w:tcBorders>
            <w:shd w:val="clear" w:color="auto" w:fill="auto"/>
            <w:noWrap/>
            <w:vAlign w:val="center"/>
            <w:hideMark/>
          </w:tcPr>
          <w:p w14:paraId="2FB8C37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2F44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675599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EFB205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A4D81B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7D333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Sauvignon</w:t>
            </w:r>
          </w:p>
        </w:tc>
        <w:tc>
          <w:tcPr>
            <w:tcW w:w="1300" w:type="dxa"/>
            <w:tcBorders>
              <w:top w:val="nil"/>
              <w:left w:val="nil"/>
              <w:bottom w:val="single" w:sz="8" w:space="0" w:color="BFBFBF"/>
              <w:right w:val="single" w:sz="8" w:space="0" w:color="BFBFBF"/>
            </w:tcBorders>
            <w:shd w:val="clear" w:color="auto" w:fill="auto"/>
            <w:noWrap/>
            <w:vAlign w:val="center"/>
            <w:hideMark/>
          </w:tcPr>
          <w:p w14:paraId="5C7E89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7D7ACC8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B05458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444A7C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C65560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A77114A"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Calzin</w:t>
            </w:r>
          </w:p>
        </w:tc>
        <w:tc>
          <w:tcPr>
            <w:tcW w:w="1300" w:type="dxa"/>
            <w:tcBorders>
              <w:top w:val="nil"/>
              <w:left w:val="nil"/>
              <w:bottom w:val="single" w:sz="8" w:space="0" w:color="BFBFBF"/>
              <w:right w:val="single" w:sz="8" w:space="0" w:color="BFBFBF"/>
            </w:tcBorders>
            <w:shd w:val="clear" w:color="auto" w:fill="auto"/>
            <w:noWrap/>
            <w:vAlign w:val="center"/>
            <w:hideMark/>
          </w:tcPr>
          <w:p w14:paraId="74DF37B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26987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56D00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11AFEE7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C23500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6A18C4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Carmenere</w:t>
            </w:r>
          </w:p>
        </w:tc>
        <w:tc>
          <w:tcPr>
            <w:tcW w:w="1300" w:type="dxa"/>
            <w:tcBorders>
              <w:top w:val="nil"/>
              <w:left w:val="nil"/>
              <w:bottom w:val="single" w:sz="8" w:space="0" w:color="BFBFBF"/>
              <w:right w:val="single" w:sz="8" w:space="0" w:color="BFBFBF"/>
            </w:tcBorders>
            <w:shd w:val="clear" w:color="auto" w:fill="auto"/>
            <w:noWrap/>
            <w:vAlign w:val="center"/>
            <w:hideMark/>
          </w:tcPr>
          <w:p w14:paraId="4E8F5B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6CC1C9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16685E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BA1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7B20B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C2CDF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Carnelian</w:t>
            </w:r>
          </w:p>
        </w:tc>
        <w:tc>
          <w:tcPr>
            <w:tcW w:w="1300" w:type="dxa"/>
            <w:tcBorders>
              <w:top w:val="nil"/>
              <w:left w:val="nil"/>
              <w:bottom w:val="single" w:sz="8" w:space="0" w:color="BFBFBF"/>
              <w:right w:val="single" w:sz="8" w:space="0" w:color="BFBFBF"/>
            </w:tcBorders>
            <w:shd w:val="clear" w:color="auto" w:fill="auto"/>
            <w:noWrap/>
            <w:vAlign w:val="center"/>
            <w:hideMark/>
          </w:tcPr>
          <w:p w14:paraId="5963CB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6477615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52DDD2B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33.3</w:t>
            </w:r>
          </w:p>
        </w:tc>
        <w:tc>
          <w:tcPr>
            <w:tcW w:w="1366" w:type="dxa"/>
            <w:tcBorders>
              <w:top w:val="nil"/>
              <w:left w:val="nil"/>
              <w:bottom w:val="single" w:sz="8" w:space="0" w:color="BFBFBF"/>
              <w:right w:val="single" w:sz="8" w:space="0" w:color="BFBFBF"/>
            </w:tcBorders>
            <w:shd w:val="clear" w:color="auto" w:fill="auto"/>
            <w:noWrap/>
            <w:vAlign w:val="center"/>
            <w:hideMark/>
          </w:tcPr>
          <w:p w14:paraId="22EAAD3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93B443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472401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Chardonnay</w:t>
            </w:r>
          </w:p>
        </w:tc>
        <w:tc>
          <w:tcPr>
            <w:tcW w:w="1300" w:type="dxa"/>
            <w:tcBorders>
              <w:top w:val="nil"/>
              <w:left w:val="nil"/>
              <w:bottom w:val="single" w:sz="8" w:space="0" w:color="BFBFBF"/>
              <w:right w:val="single" w:sz="8" w:space="0" w:color="BFBFBF"/>
            </w:tcBorders>
            <w:shd w:val="clear" w:color="auto" w:fill="auto"/>
            <w:noWrap/>
            <w:vAlign w:val="center"/>
            <w:hideMark/>
          </w:tcPr>
          <w:p w14:paraId="6E12B09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0C73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EAC8B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C707F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FFDB65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1B533D1"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Chasselas doree</w:t>
            </w:r>
          </w:p>
        </w:tc>
        <w:tc>
          <w:tcPr>
            <w:tcW w:w="1300" w:type="dxa"/>
            <w:tcBorders>
              <w:top w:val="nil"/>
              <w:left w:val="nil"/>
              <w:bottom w:val="single" w:sz="8" w:space="0" w:color="BFBFBF"/>
              <w:right w:val="single" w:sz="8" w:space="0" w:color="BFBFBF"/>
            </w:tcBorders>
            <w:shd w:val="clear" w:color="auto" w:fill="auto"/>
            <w:noWrap/>
            <w:vAlign w:val="center"/>
            <w:hideMark/>
          </w:tcPr>
          <w:p w14:paraId="7F91D57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18B6BF0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35CA203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642C72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C8903F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3491C6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Cinsault</w:t>
            </w:r>
          </w:p>
        </w:tc>
        <w:tc>
          <w:tcPr>
            <w:tcW w:w="1300" w:type="dxa"/>
            <w:tcBorders>
              <w:top w:val="nil"/>
              <w:left w:val="nil"/>
              <w:bottom w:val="single" w:sz="8" w:space="0" w:color="BFBFBF"/>
              <w:right w:val="single" w:sz="8" w:space="0" w:color="BFBFBF"/>
            </w:tcBorders>
            <w:shd w:val="clear" w:color="auto" w:fill="auto"/>
            <w:noWrap/>
            <w:vAlign w:val="center"/>
            <w:hideMark/>
          </w:tcPr>
          <w:p w14:paraId="16D415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14AC2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C021BD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7F2379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6C2B86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F6AA61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Coda di Volpe</w:t>
            </w:r>
          </w:p>
        </w:tc>
        <w:tc>
          <w:tcPr>
            <w:tcW w:w="1300" w:type="dxa"/>
            <w:tcBorders>
              <w:top w:val="nil"/>
              <w:left w:val="nil"/>
              <w:bottom w:val="single" w:sz="8" w:space="0" w:color="BFBFBF"/>
              <w:right w:val="single" w:sz="8" w:space="0" w:color="BFBFBF"/>
            </w:tcBorders>
            <w:shd w:val="clear" w:color="auto" w:fill="auto"/>
            <w:noWrap/>
            <w:vAlign w:val="center"/>
            <w:hideMark/>
          </w:tcPr>
          <w:p w14:paraId="5972045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61D447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BD942C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8E4B90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C0A2F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729823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Counoise</w:t>
            </w:r>
          </w:p>
        </w:tc>
        <w:tc>
          <w:tcPr>
            <w:tcW w:w="1300" w:type="dxa"/>
            <w:tcBorders>
              <w:top w:val="nil"/>
              <w:left w:val="nil"/>
              <w:bottom w:val="single" w:sz="8" w:space="0" w:color="BFBFBF"/>
              <w:right w:val="single" w:sz="8" w:space="0" w:color="BFBFBF"/>
            </w:tcBorders>
            <w:shd w:val="clear" w:color="auto" w:fill="auto"/>
            <w:noWrap/>
            <w:vAlign w:val="center"/>
            <w:hideMark/>
          </w:tcPr>
          <w:p w14:paraId="3E754B4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34D6A23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919D84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F8AA3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41C40E0"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CF5851"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Dolcetto</w:t>
            </w:r>
          </w:p>
        </w:tc>
        <w:tc>
          <w:tcPr>
            <w:tcW w:w="1300" w:type="dxa"/>
            <w:tcBorders>
              <w:top w:val="nil"/>
              <w:left w:val="nil"/>
              <w:bottom w:val="single" w:sz="8" w:space="0" w:color="BFBFBF"/>
              <w:right w:val="single" w:sz="8" w:space="0" w:color="BFBFBF"/>
            </w:tcBorders>
            <w:shd w:val="clear" w:color="auto" w:fill="auto"/>
            <w:noWrap/>
            <w:vAlign w:val="center"/>
            <w:hideMark/>
          </w:tcPr>
          <w:p w14:paraId="367BED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B4C511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CF7AD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37A8F07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C6F713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AF1AB8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Durif</w:t>
            </w:r>
          </w:p>
        </w:tc>
        <w:tc>
          <w:tcPr>
            <w:tcW w:w="1300" w:type="dxa"/>
            <w:tcBorders>
              <w:top w:val="nil"/>
              <w:left w:val="nil"/>
              <w:bottom w:val="single" w:sz="8" w:space="0" w:color="BFBFBF"/>
              <w:right w:val="single" w:sz="8" w:space="0" w:color="BFBFBF"/>
            </w:tcBorders>
            <w:shd w:val="clear" w:color="auto" w:fill="auto"/>
            <w:noWrap/>
            <w:vAlign w:val="center"/>
            <w:hideMark/>
          </w:tcPr>
          <w:p w14:paraId="044DAE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31E3D9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2ECC7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71.4</w:t>
            </w:r>
          </w:p>
        </w:tc>
        <w:tc>
          <w:tcPr>
            <w:tcW w:w="1366" w:type="dxa"/>
            <w:tcBorders>
              <w:top w:val="nil"/>
              <w:left w:val="nil"/>
              <w:bottom w:val="single" w:sz="8" w:space="0" w:color="BFBFBF"/>
              <w:right w:val="single" w:sz="8" w:space="0" w:color="BFBFBF"/>
            </w:tcBorders>
            <w:shd w:val="clear" w:color="auto" w:fill="auto"/>
            <w:noWrap/>
            <w:vAlign w:val="center"/>
            <w:hideMark/>
          </w:tcPr>
          <w:p w14:paraId="606795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2BEF5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A57E59C"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Early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19107C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88D04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4F9EB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2CA32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627C2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88A9FD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Furmint</w:t>
            </w:r>
          </w:p>
        </w:tc>
        <w:tc>
          <w:tcPr>
            <w:tcW w:w="1300" w:type="dxa"/>
            <w:tcBorders>
              <w:top w:val="nil"/>
              <w:left w:val="nil"/>
              <w:bottom w:val="single" w:sz="8" w:space="0" w:color="BFBFBF"/>
              <w:right w:val="single" w:sz="8" w:space="0" w:color="BFBFBF"/>
            </w:tcBorders>
            <w:shd w:val="clear" w:color="auto" w:fill="auto"/>
            <w:noWrap/>
            <w:vAlign w:val="center"/>
            <w:hideMark/>
          </w:tcPr>
          <w:p w14:paraId="7923123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17F6F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0F3A3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DD003F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42D8C8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E4D8CA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Gamay Noir</w:t>
            </w:r>
          </w:p>
        </w:tc>
        <w:tc>
          <w:tcPr>
            <w:tcW w:w="1300" w:type="dxa"/>
            <w:tcBorders>
              <w:top w:val="nil"/>
              <w:left w:val="nil"/>
              <w:bottom w:val="single" w:sz="8" w:space="0" w:color="BFBFBF"/>
              <w:right w:val="single" w:sz="8" w:space="0" w:color="BFBFBF"/>
            </w:tcBorders>
            <w:shd w:val="clear" w:color="auto" w:fill="auto"/>
            <w:noWrap/>
            <w:vAlign w:val="center"/>
            <w:hideMark/>
          </w:tcPr>
          <w:p w14:paraId="6019A1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24868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3ECE8E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154B20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2F61EC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7418A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Gewurztraminer</w:t>
            </w:r>
          </w:p>
        </w:tc>
        <w:tc>
          <w:tcPr>
            <w:tcW w:w="1300" w:type="dxa"/>
            <w:tcBorders>
              <w:top w:val="nil"/>
              <w:left w:val="nil"/>
              <w:bottom w:val="single" w:sz="8" w:space="0" w:color="BFBFBF"/>
              <w:right w:val="single" w:sz="8" w:space="0" w:color="BFBFBF"/>
            </w:tcBorders>
            <w:shd w:val="clear" w:color="auto" w:fill="auto"/>
            <w:noWrap/>
            <w:vAlign w:val="center"/>
            <w:hideMark/>
          </w:tcPr>
          <w:p w14:paraId="3AE2150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0E4CC7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29C6D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362E6A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7591A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708842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Gruner Veltiner</w:t>
            </w:r>
          </w:p>
        </w:tc>
        <w:tc>
          <w:tcPr>
            <w:tcW w:w="1300" w:type="dxa"/>
            <w:tcBorders>
              <w:top w:val="nil"/>
              <w:left w:val="nil"/>
              <w:bottom w:val="single" w:sz="8" w:space="0" w:color="BFBFBF"/>
              <w:right w:val="single" w:sz="8" w:space="0" w:color="BFBFBF"/>
            </w:tcBorders>
            <w:shd w:val="clear" w:color="auto" w:fill="auto"/>
            <w:noWrap/>
            <w:vAlign w:val="center"/>
            <w:hideMark/>
          </w:tcPr>
          <w:p w14:paraId="6CC2924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7F736E6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A5F95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EE844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20ED26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05C9D6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July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5C0EDD1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143C9E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A5E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8E969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882F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DABBF1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Macabeo</w:t>
            </w:r>
          </w:p>
        </w:tc>
        <w:tc>
          <w:tcPr>
            <w:tcW w:w="1300" w:type="dxa"/>
            <w:tcBorders>
              <w:top w:val="nil"/>
              <w:left w:val="nil"/>
              <w:bottom w:val="single" w:sz="8" w:space="0" w:color="BFBFBF"/>
              <w:right w:val="single" w:sz="8" w:space="0" w:color="BFBFBF"/>
            </w:tcBorders>
            <w:shd w:val="clear" w:color="auto" w:fill="auto"/>
            <w:noWrap/>
            <w:vAlign w:val="center"/>
            <w:hideMark/>
          </w:tcPr>
          <w:p w14:paraId="40CFD7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07B44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3F17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17CE8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2C0337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9A5644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Marsanne</w:t>
            </w:r>
          </w:p>
        </w:tc>
        <w:tc>
          <w:tcPr>
            <w:tcW w:w="1300" w:type="dxa"/>
            <w:tcBorders>
              <w:top w:val="nil"/>
              <w:left w:val="nil"/>
              <w:bottom w:val="single" w:sz="8" w:space="0" w:color="BFBFBF"/>
              <w:right w:val="single" w:sz="8" w:space="0" w:color="BFBFBF"/>
            </w:tcBorders>
            <w:shd w:val="clear" w:color="auto" w:fill="auto"/>
            <w:noWrap/>
            <w:vAlign w:val="center"/>
            <w:hideMark/>
          </w:tcPr>
          <w:p w14:paraId="29058AE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54AFA5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w:t>
            </w:r>
          </w:p>
        </w:tc>
        <w:tc>
          <w:tcPr>
            <w:tcW w:w="1300" w:type="dxa"/>
            <w:tcBorders>
              <w:top w:val="nil"/>
              <w:left w:val="nil"/>
              <w:bottom w:val="single" w:sz="8" w:space="0" w:color="BFBFBF"/>
              <w:right w:val="single" w:sz="8" w:space="0" w:color="BFBFBF"/>
            </w:tcBorders>
            <w:shd w:val="clear" w:color="auto" w:fill="auto"/>
            <w:noWrap/>
            <w:vAlign w:val="center"/>
            <w:hideMark/>
          </w:tcPr>
          <w:p w14:paraId="7174AA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22.2</w:t>
            </w:r>
          </w:p>
        </w:tc>
        <w:tc>
          <w:tcPr>
            <w:tcW w:w="1366" w:type="dxa"/>
            <w:tcBorders>
              <w:top w:val="nil"/>
              <w:left w:val="nil"/>
              <w:bottom w:val="single" w:sz="8" w:space="0" w:color="BFBFBF"/>
              <w:right w:val="single" w:sz="8" w:space="0" w:color="BFBFBF"/>
            </w:tcBorders>
            <w:shd w:val="clear" w:color="auto" w:fill="auto"/>
            <w:noWrap/>
            <w:vAlign w:val="center"/>
            <w:hideMark/>
          </w:tcPr>
          <w:p w14:paraId="23C4A93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4F4CF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83C8E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Melon</w:t>
            </w:r>
          </w:p>
        </w:tc>
        <w:tc>
          <w:tcPr>
            <w:tcW w:w="1300" w:type="dxa"/>
            <w:tcBorders>
              <w:top w:val="nil"/>
              <w:left w:val="nil"/>
              <w:bottom w:val="single" w:sz="8" w:space="0" w:color="BFBFBF"/>
              <w:right w:val="single" w:sz="8" w:space="0" w:color="BFBFBF"/>
            </w:tcBorders>
            <w:shd w:val="clear" w:color="auto" w:fill="auto"/>
            <w:noWrap/>
            <w:vAlign w:val="center"/>
            <w:hideMark/>
          </w:tcPr>
          <w:p w14:paraId="14C024B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4E04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177E6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65814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87467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A49627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Merlot</w:t>
            </w:r>
          </w:p>
        </w:tc>
        <w:tc>
          <w:tcPr>
            <w:tcW w:w="1300" w:type="dxa"/>
            <w:tcBorders>
              <w:top w:val="nil"/>
              <w:left w:val="nil"/>
              <w:bottom w:val="single" w:sz="8" w:space="0" w:color="BFBFBF"/>
              <w:right w:val="single" w:sz="8" w:space="0" w:color="BFBFBF"/>
            </w:tcBorders>
            <w:shd w:val="clear" w:color="auto" w:fill="auto"/>
            <w:noWrap/>
            <w:vAlign w:val="center"/>
            <w:hideMark/>
          </w:tcPr>
          <w:p w14:paraId="0C5295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57485EB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6561A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26003B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714D299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4B5996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Morrastel</w:t>
            </w:r>
          </w:p>
        </w:tc>
        <w:tc>
          <w:tcPr>
            <w:tcW w:w="1300" w:type="dxa"/>
            <w:tcBorders>
              <w:top w:val="nil"/>
              <w:left w:val="nil"/>
              <w:bottom w:val="single" w:sz="8" w:space="0" w:color="BFBFBF"/>
              <w:right w:val="single" w:sz="8" w:space="0" w:color="BFBFBF"/>
            </w:tcBorders>
            <w:shd w:val="clear" w:color="auto" w:fill="auto"/>
            <w:noWrap/>
            <w:vAlign w:val="center"/>
            <w:hideMark/>
          </w:tcPr>
          <w:p w14:paraId="55CA4C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CF4D68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7D754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ADD59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04F73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42310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Nebbiolo</w:t>
            </w:r>
          </w:p>
        </w:tc>
        <w:tc>
          <w:tcPr>
            <w:tcW w:w="1300" w:type="dxa"/>
            <w:tcBorders>
              <w:top w:val="nil"/>
              <w:left w:val="nil"/>
              <w:bottom w:val="single" w:sz="8" w:space="0" w:color="BFBFBF"/>
              <w:right w:val="single" w:sz="8" w:space="0" w:color="BFBFBF"/>
            </w:tcBorders>
            <w:shd w:val="clear" w:color="auto" w:fill="auto"/>
            <w:noWrap/>
            <w:vAlign w:val="center"/>
            <w:hideMark/>
          </w:tcPr>
          <w:p w14:paraId="5E6058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1FAC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716EA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EEA3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298E4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2FF0050"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Palomino</w:t>
            </w:r>
          </w:p>
        </w:tc>
        <w:tc>
          <w:tcPr>
            <w:tcW w:w="1300" w:type="dxa"/>
            <w:tcBorders>
              <w:top w:val="nil"/>
              <w:left w:val="nil"/>
              <w:bottom w:val="single" w:sz="8" w:space="0" w:color="BFBFBF"/>
              <w:right w:val="single" w:sz="8" w:space="0" w:color="BFBFBF"/>
            </w:tcBorders>
            <w:shd w:val="clear" w:color="auto" w:fill="auto"/>
            <w:noWrap/>
            <w:vAlign w:val="center"/>
            <w:hideMark/>
          </w:tcPr>
          <w:p w14:paraId="7BBBD77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70472C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58522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8A278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514EDDE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441ED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 gris</w:t>
            </w:r>
          </w:p>
        </w:tc>
        <w:tc>
          <w:tcPr>
            <w:tcW w:w="1300" w:type="dxa"/>
            <w:tcBorders>
              <w:top w:val="nil"/>
              <w:left w:val="nil"/>
              <w:bottom w:val="single" w:sz="8" w:space="0" w:color="BFBFBF"/>
              <w:right w:val="single" w:sz="8" w:space="0" w:color="BFBFBF"/>
            </w:tcBorders>
            <w:shd w:val="clear" w:color="auto" w:fill="auto"/>
            <w:noWrap/>
            <w:vAlign w:val="center"/>
            <w:hideMark/>
          </w:tcPr>
          <w:p w14:paraId="5D612C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3E69CA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71152C2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544CB574" w14:textId="58A99729"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4B22B8F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9A3247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 Meunier</w:t>
            </w:r>
          </w:p>
        </w:tc>
        <w:tc>
          <w:tcPr>
            <w:tcW w:w="1300" w:type="dxa"/>
            <w:tcBorders>
              <w:top w:val="nil"/>
              <w:left w:val="nil"/>
              <w:bottom w:val="single" w:sz="8" w:space="0" w:color="BFBFBF"/>
              <w:right w:val="single" w:sz="8" w:space="0" w:color="BFBFBF"/>
            </w:tcBorders>
            <w:shd w:val="clear" w:color="auto" w:fill="auto"/>
            <w:noWrap/>
            <w:vAlign w:val="center"/>
            <w:hideMark/>
          </w:tcPr>
          <w:p w14:paraId="62BA71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5B1474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D08086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5837CF5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ED5F4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E1FCDC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lastRenderedPageBreak/>
              <w:t>Pinotage</w:t>
            </w:r>
          </w:p>
        </w:tc>
        <w:tc>
          <w:tcPr>
            <w:tcW w:w="1300" w:type="dxa"/>
            <w:tcBorders>
              <w:top w:val="nil"/>
              <w:left w:val="nil"/>
              <w:bottom w:val="single" w:sz="8" w:space="0" w:color="BFBFBF"/>
              <w:right w:val="single" w:sz="8" w:space="0" w:color="BFBFBF"/>
            </w:tcBorders>
            <w:shd w:val="clear" w:color="auto" w:fill="auto"/>
            <w:noWrap/>
            <w:vAlign w:val="center"/>
            <w:hideMark/>
          </w:tcPr>
          <w:p w14:paraId="7527100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769EE5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48DA8D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038190E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F4E62A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6C945C"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Refosco</w:t>
            </w:r>
          </w:p>
        </w:tc>
        <w:tc>
          <w:tcPr>
            <w:tcW w:w="1300" w:type="dxa"/>
            <w:tcBorders>
              <w:top w:val="nil"/>
              <w:left w:val="nil"/>
              <w:bottom w:val="single" w:sz="8" w:space="0" w:color="BFBFBF"/>
              <w:right w:val="single" w:sz="8" w:space="0" w:color="BFBFBF"/>
            </w:tcBorders>
            <w:shd w:val="clear" w:color="auto" w:fill="auto"/>
            <w:noWrap/>
            <w:vAlign w:val="center"/>
            <w:hideMark/>
          </w:tcPr>
          <w:p w14:paraId="4284736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E4BF2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2921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9F358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9FAE24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2AE0E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Rkatsiteli</w:t>
            </w:r>
          </w:p>
        </w:tc>
        <w:tc>
          <w:tcPr>
            <w:tcW w:w="1300" w:type="dxa"/>
            <w:tcBorders>
              <w:top w:val="nil"/>
              <w:left w:val="nil"/>
              <w:bottom w:val="single" w:sz="8" w:space="0" w:color="BFBFBF"/>
              <w:right w:val="single" w:sz="8" w:space="0" w:color="BFBFBF"/>
            </w:tcBorders>
            <w:shd w:val="clear" w:color="auto" w:fill="auto"/>
            <w:noWrap/>
            <w:vAlign w:val="center"/>
            <w:hideMark/>
          </w:tcPr>
          <w:p w14:paraId="1102E8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78BC3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7C7F07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1C60FE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0D45501"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C89BB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Rotgipfler</w:t>
            </w:r>
          </w:p>
        </w:tc>
        <w:tc>
          <w:tcPr>
            <w:tcW w:w="1300" w:type="dxa"/>
            <w:tcBorders>
              <w:top w:val="nil"/>
              <w:left w:val="nil"/>
              <w:bottom w:val="single" w:sz="8" w:space="0" w:color="BFBFBF"/>
              <w:right w:val="single" w:sz="8" w:space="0" w:color="BFBFBF"/>
            </w:tcBorders>
            <w:shd w:val="clear" w:color="auto" w:fill="auto"/>
            <w:noWrap/>
            <w:vAlign w:val="center"/>
            <w:hideMark/>
          </w:tcPr>
          <w:p w14:paraId="330A52C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2E16AF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750055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3EA022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420695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CCDB41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Roussanne</w:t>
            </w:r>
          </w:p>
        </w:tc>
        <w:tc>
          <w:tcPr>
            <w:tcW w:w="1300" w:type="dxa"/>
            <w:tcBorders>
              <w:top w:val="nil"/>
              <w:left w:val="nil"/>
              <w:bottom w:val="single" w:sz="8" w:space="0" w:color="BFBFBF"/>
              <w:right w:val="single" w:sz="8" w:space="0" w:color="BFBFBF"/>
            </w:tcBorders>
            <w:shd w:val="clear" w:color="auto" w:fill="auto"/>
            <w:noWrap/>
            <w:vAlign w:val="center"/>
            <w:hideMark/>
          </w:tcPr>
          <w:p w14:paraId="3A82E76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AF4C0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A8AA7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44AA2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5C7129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760EF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Cabernet</w:t>
            </w:r>
          </w:p>
        </w:tc>
        <w:tc>
          <w:tcPr>
            <w:tcW w:w="1300" w:type="dxa"/>
            <w:tcBorders>
              <w:top w:val="nil"/>
              <w:left w:val="nil"/>
              <w:bottom w:val="single" w:sz="8" w:space="0" w:color="BFBFBF"/>
              <w:right w:val="single" w:sz="8" w:space="0" w:color="BFBFBF"/>
            </w:tcBorders>
            <w:shd w:val="clear" w:color="auto" w:fill="auto"/>
            <w:noWrap/>
            <w:vAlign w:val="center"/>
            <w:hideMark/>
          </w:tcPr>
          <w:p w14:paraId="2E28E3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B954D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6DF9B77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200042F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EDDA31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1208B2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Seedless</w:t>
            </w:r>
          </w:p>
        </w:tc>
        <w:tc>
          <w:tcPr>
            <w:tcW w:w="1300" w:type="dxa"/>
            <w:tcBorders>
              <w:top w:val="nil"/>
              <w:left w:val="nil"/>
              <w:bottom w:val="single" w:sz="8" w:space="0" w:color="BFBFBF"/>
              <w:right w:val="single" w:sz="8" w:space="0" w:color="BFBFBF"/>
            </w:tcBorders>
            <w:shd w:val="clear" w:color="auto" w:fill="auto"/>
            <w:noWrap/>
            <w:vAlign w:val="center"/>
            <w:hideMark/>
          </w:tcPr>
          <w:p w14:paraId="688784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E3BBF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8AF3A3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558318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46481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C6DCB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Sangiovese</w:t>
            </w:r>
          </w:p>
        </w:tc>
        <w:tc>
          <w:tcPr>
            <w:tcW w:w="1300" w:type="dxa"/>
            <w:tcBorders>
              <w:top w:val="nil"/>
              <w:left w:val="nil"/>
              <w:bottom w:val="single" w:sz="8" w:space="0" w:color="BFBFBF"/>
              <w:right w:val="single" w:sz="8" w:space="0" w:color="BFBFBF"/>
            </w:tcBorders>
            <w:shd w:val="clear" w:color="auto" w:fill="auto"/>
            <w:noWrap/>
            <w:vAlign w:val="center"/>
            <w:hideMark/>
          </w:tcPr>
          <w:p w14:paraId="230EEC4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0E8BC4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3001D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682485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68D77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547D48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Sauvignon blanc</w:t>
            </w:r>
          </w:p>
        </w:tc>
        <w:tc>
          <w:tcPr>
            <w:tcW w:w="1300" w:type="dxa"/>
            <w:tcBorders>
              <w:top w:val="nil"/>
              <w:left w:val="nil"/>
              <w:bottom w:val="single" w:sz="8" w:space="0" w:color="BFBFBF"/>
              <w:right w:val="single" w:sz="8" w:space="0" w:color="BFBFBF"/>
            </w:tcBorders>
            <w:shd w:val="clear" w:color="auto" w:fill="auto"/>
            <w:noWrap/>
            <w:vAlign w:val="center"/>
            <w:hideMark/>
          </w:tcPr>
          <w:p w14:paraId="1FB0E7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0AB3D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2454F0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42.9</w:t>
            </w:r>
          </w:p>
        </w:tc>
        <w:tc>
          <w:tcPr>
            <w:tcW w:w="1366" w:type="dxa"/>
            <w:tcBorders>
              <w:top w:val="nil"/>
              <w:left w:val="nil"/>
              <w:bottom w:val="single" w:sz="8" w:space="0" w:color="BFBFBF"/>
              <w:right w:val="single" w:sz="8" w:space="0" w:color="BFBFBF"/>
            </w:tcBorders>
            <w:shd w:val="clear" w:color="auto" w:fill="auto"/>
            <w:noWrap/>
            <w:vAlign w:val="center"/>
            <w:hideMark/>
          </w:tcPr>
          <w:p w14:paraId="699A823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AB9B3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C40B05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Schiopettino</w:t>
            </w:r>
          </w:p>
        </w:tc>
        <w:tc>
          <w:tcPr>
            <w:tcW w:w="1300" w:type="dxa"/>
            <w:tcBorders>
              <w:top w:val="nil"/>
              <w:left w:val="nil"/>
              <w:bottom w:val="single" w:sz="8" w:space="0" w:color="BFBFBF"/>
              <w:right w:val="single" w:sz="8" w:space="0" w:color="BFBFBF"/>
            </w:tcBorders>
            <w:shd w:val="clear" w:color="auto" w:fill="auto"/>
            <w:noWrap/>
            <w:vAlign w:val="center"/>
            <w:hideMark/>
          </w:tcPr>
          <w:p w14:paraId="38BB24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E7BA7F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8E8814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AB38DA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7FC486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E6E65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Syrah</w:t>
            </w:r>
          </w:p>
        </w:tc>
        <w:tc>
          <w:tcPr>
            <w:tcW w:w="1300" w:type="dxa"/>
            <w:tcBorders>
              <w:top w:val="nil"/>
              <w:left w:val="nil"/>
              <w:bottom w:val="single" w:sz="8" w:space="0" w:color="BFBFBF"/>
              <w:right w:val="single" w:sz="8" w:space="0" w:color="BFBFBF"/>
            </w:tcBorders>
            <w:shd w:val="clear" w:color="auto" w:fill="auto"/>
            <w:noWrap/>
            <w:vAlign w:val="center"/>
            <w:hideMark/>
          </w:tcPr>
          <w:p w14:paraId="1C4BB96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2013C50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17ABB5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4C71E6F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A4CA09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4733F6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Szagos feher</w:t>
            </w:r>
          </w:p>
        </w:tc>
        <w:tc>
          <w:tcPr>
            <w:tcW w:w="1300" w:type="dxa"/>
            <w:tcBorders>
              <w:top w:val="nil"/>
              <w:left w:val="nil"/>
              <w:bottom w:val="single" w:sz="8" w:space="0" w:color="BFBFBF"/>
              <w:right w:val="single" w:sz="8" w:space="0" w:color="BFBFBF"/>
            </w:tcBorders>
            <w:shd w:val="clear" w:color="auto" w:fill="auto"/>
            <w:noWrap/>
            <w:vAlign w:val="center"/>
            <w:hideMark/>
          </w:tcPr>
          <w:p w14:paraId="24537EE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2371CE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075CDFB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0FEB3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B9C05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BA154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Tempranillo</w:t>
            </w:r>
          </w:p>
        </w:tc>
        <w:tc>
          <w:tcPr>
            <w:tcW w:w="1300" w:type="dxa"/>
            <w:tcBorders>
              <w:top w:val="nil"/>
              <w:left w:val="nil"/>
              <w:bottom w:val="single" w:sz="8" w:space="0" w:color="BFBFBF"/>
              <w:right w:val="single" w:sz="8" w:space="0" w:color="BFBFBF"/>
            </w:tcBorders>
            <w:shd w:val="clear" w:color="auto" w:fill="auto"/>
            <w:noWrap/>
            <w:vAlign w:val="center"/>
            <w:hideMark/>
          </w:tcPr>
          <w:p w14:paraId="05CF1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w:t>
            </w:r>
          </w:p>
        </w:tc>
        <w:tc>
          <w:tcPr>
            <w:tcW w:w="1300" w:type="dxa"/>
            <w:tcBorders>
              <w:top w:val="nil"/>
              <w:left w:val="nil"/>
              <w:bottom w:val="single" w:sz="8" w:space="0" w:color="BFBFBF"/>
              <w:right w:val="single" w:sz="8" w:space="0" w:color="BFBFBF"/>
            </w:tcBorders>
            <w:shd w:val="clear" w:color="auto" w:fill="auto"/>
            <w:noWrap/>
            <w:vAlign w:val="center"/>
            <w:hideMark/>
          </w:tcPr>
          <w:p w14:paraId="758F21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F0EDC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41.7</w:t>
            </w:r>
          </w:p>
        </w:tc>
        <w:tc>
          <w:tcPr>
            <w:tcW w:w="1366" w:type="dxa"/>
            <w:tcBorders>
              <w:top w:val="nil"/>
              <w:left w:val="nil"/>
              <w:bottom w:val="single" w:sz="8" w:space="0" w:color="BFBFBF"/>
              <w:right w:val="single" w:sz="8" w:space="0" w:color="BFBFBF"/>
            </w:tcBorders>
            <w:shd w:val="clear" w:color="auto" w:fill="auto"/>
            <w:noWrap/>
            <w:vAlign w:val="center"/>
            <w:hideMark/>
          </w:tcPr>
          <w:p w14:paraId="48398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0255FE4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13E23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Tocai Friulano</w:t>
            </w:r>
          </w:p>
        </w:tc>
        <w:tc>
          <w:tcPr>
            <w:tcW w:w="1300" w:type="dxa"/>
            <w:tcBorders>
              <w:top w:val="nil"/>
              <w:left w:val="nil"/>
              <w:bottom w:val="single" w:sz="8" w:space="0" w:color="BFBFBF"/>
              <w:right w:val="single" w:sz="8" w:space="0" w:color="BFBFBF"/>
            </w:tcBorders>
            <w:shd w:val="clear" w:color="auto" w:fill="auto"/>
            <w:noWrap/>
            <w:vAlign w:val="center"/>
            <w:hideMark/>
          </w:tcPr>
          <w:p w14:paraId="2CD9C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A654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A6F98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064968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ACC381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08F95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Ugni blanc/Trebbiano</w:t>
            </w:r>
          </w:p>
        </w:tc>
        <w:tc>
          <w:tcPr>
            <w:tcW w:w="1300" w:type="dxa"/>
            <w:tcBorders>
              <w:top w:val="nil"/>
              <w:left w:val="nil"/>
              <w:bottom w:val="single" w:sz="8" w:space="0" w:color="BFBFBF"/>
              <w:right w:val="single" w:sz="8" w:space="0" w:color="BFBFBF"/>
            </w:tcBorders>
            <w:shd w:val="clear" w:color="auto" w:fill="auto"/>
            <w:noWrap/>
            <w:vAlign w:val="center"/>
            <w:hideMark/>
          </w:tcPr>
          <w:p w14:paraId="4B52F2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8396B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DE4B7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A5E63F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39EA17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90C5D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Verdelho</w:t>
            </w:r>
          </w:p>
        </w:tc>
        <w:tc>
          <w:tcPr>
            <w:tcW w:w="1300" w:type="dxa"/>
            <w:tcBorders>
              <w:top w:val="nil"/>
              <w:left w:val="nil"/>
              <w:bottom w:val="single" w:sz="8" w:space="0" w:color="BFBFBF"/>
              <w:right w:val="single" w:sz="8" w:space="0" w:color="BFBFBF"/>
            </w:tcBorders>
            <w:shd w:val="clear" w:color="auto" w:fill="auto"/>
            <w:noWrap/>
            <w:vAlign w:val="center"/>
            <w:hideMark/>
          </w:tcPr>
          <w:p w14:paraId="0802A0C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7DE93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60CCE7C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83.3</w:t>
            </w:r>
          </w:p>
        </w:tc>
        <w:tc>
          <w:tcPr>
            <w:tcW w:w="1366" w:type="dxa"/>
            <w:tcBorders>
              <w:top w:val="nil"/>
              <w:left w:val="nil"/>
              <w:bottom w:val="single" w:sz="8" w:space="0" w:color="BFBFBF"/>
              <w:right w:val="single" w:sz="8" w:space="0" w:color="BFBFBF"/>
            </w:tcBorders>
            <w:shd w:val="clear" w:color="auto" w:fill="auto"/>
            <w:noWrap/>
            <w:vAlign w:val="center"/>
            <w:hideMark/>
          </w:tcPr>
          <w:p w14:paraId="2FE5383B" w14:textId="5A23C3C1"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1AD692D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7A6533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Vinhao</w:t>
            </w:r>
          </w:p>
        </w:tc>
        <w:tc>
          <w:tcPr>
            <w:tcW w:w="1300" w:type="dxa"/>
            <w:tcBorders>
              <w:top w:val="nil"/>
              <w:left w:val="nil"/>
              <w:bottom w:val="single" w:sz="8" w:space="0" w:color="BFBFBF"/>
              <w:right w:val="single" w:sz="8" w:space="0" w:color="BFBFBF"/>
            </w:tcBorders>
            <w:shd w:val="clear" w:color="auto" w:fill="auto"/>
            <w:noWrap/>
            <w:vAlign w:val="center"/>
            <w:hideMark/>
          </w:tcPr>
          <w:p w14:paraId="02D322C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8EAC0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0E136A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3AFA70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A4558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4CC3F3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Viognier</w:t>
            </w:r>
          </w:p>
        </w:tc>
        <w:tc>
          <w:tcPr>
            <w:tcW w:w="1300" w:type="dxa"/>
            <w:tcBorders>
              <w:top w:val="nil"/>
              <w:left w:val="nil"/>
              <w:bottom w:val="single" w:sz="8" w:space="0" w:color="BFBFBF"/>
              <w:right w:val="single" w:sz="8" w:space="0" w:color="BFBFBF"/>
            </w:tcBorders>
            <w:shd w:val="clear" w:color="auto" w:fill="auto"/>
            <w:noWrap/>
            <w:vAlign w:val="center"/>
            <w:hideMark/>
          </w:tcPr>
          <w:p w14:paraId="1AA2C7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D2FA6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5DC66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361BC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98AFE5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719D3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Zinfandel/Primitivo</w:t>
            </w:r>
          </w:p>
        </w:tc>
        <w:tc>
          <w:tcPr>
            <w:tcW w:w="1300" w:type="dxa"/>
            <w:tcBorders>
              <w:top w:val="nil"/>
              <w:left w:val="nil"/>
              <w:bottom w:val="single" w:sz="8" w:space="0" w:color="BFBFBF"/>
              <w:right w:val="single" w:sz="8" w:space="0" w:color="BFBFBF"/>
            </w:tcBorders>
            <w:shd w:val="clear" w:color="auto" w:fill="auto"/>
            <w:noWrap/>
            <w:vAlign w:val="center"/>
            <w:hideMark/>
          </w:tcPr>
          <w:p w14:paraId="38AA2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731120A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31EF9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648B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bl>
    <w:p w14:paraId="1B2EBC7F" w14:textId="77777777" w:rsidR="007C5AB8" w:rsidRDefault="007C5AB8" w:rsidP="007C5AB8"/>
    <w:p w14:paraId="170EF5FF" w14:textId="6E7BB72A" w:rsidR="007C5AB8" w:rsidRDefault="007C5AB8" w:rsidP="007C5AB8">
      <w:r>
        <w:t>Table 1</w:t>
      </w:r>
    </w:p>
    <w:p w14:paraId="33FFFB26" w14:textId="5788C8B0" w:rsidR="007C5AB8" w:rsidRDefault="007C5AB8" w:rsidP="007C5AB8">
      <w:r>
        <w:t>Data on the 50 varieties grown in the lab (greenhouse), including % plants of that variety that flowered</w:t>
      </w:r>
      <w:r w:rsidR="00D91F2D">
        <w:t xml:space="preserve"> and varieties that were pre-selected for</w:t>
      </w:r>
      <w:r>
        <w:t xml:space="preserve"> the </w:t>
      </w:r>
      <w:r w:rsidR="00D91F2D">
        <w:t>flowering experiment after budburst</w:t>
      </w:r>
      <w:r>
        <w:t>.</w:t>
      </w:r>
    </w:p>
    <w:p w14:paraId="061B7F04" w14:textId="77777777" w:rsidR="0084640F" w:rsidRDefault="0084640F">
      <w:pPr>
        <w:rPr>
          <w:rFonts w:ascii="Calibri" w:hAnsi="Calibri"/>
          <w:b/>
          <w:bCs/>
        </w:rPr>
      </w:pPr>
    </w:p>
    <w:p w14:paraId="1D0CAFF3" w14:textId="77777777" w:rsidR="00154FA1" w:rsidRDefault="00154FA1">
      <w:pPr>
        <w:rPr>
          <w:rFonts w:ascii="Calibri" w:hAnsi="Calibri"/>
          <w:b/>
          <w:bCs/>
        </w:rPr>
      </w:pPr>
      <w:r>
        <w:rPr>
          <w:rFonts w:ascii="Calibri" w:hAnsi="Calibri"/>
          <w:b/>
          <w:bCs/>
        </w:rPr>
        <w:br w:type="page"/>
      </w:r>
    </w:p>
    <w:p w14:paraId="63918C81" w14:textId="13C58F07" w:rsidR="00892D3F" w:rsidRDefault="00C64D52">
      <w:pPr>
        <w:rPr>
          <w:rFonts w:ascii="Calibri" w:hAnsi="Calibri"/>
          <w:b/>
          <w:bCs/>
        </w:rPr>
      </w:pPr>
      <w:r>
        <w:rPr>
          <w:rFonts w:ascii="Calibri" w:hAnsi="Calibri"/>
          <w:b/>
          <w:bCs/>
        </w:rPr>
        <w:lastRenderedPageBreak/>
        <w:t xml:space="preserve">REFERENCES </w:t>
      </w:r>
    </w:p>
    <w:p w14:paraId="6456FCFD" w14:textId="77777777" w:rsidR="002B3BFD" w:rsidRDefault="002B3BFD">
      <w:pPr>
        <w:rPr>
          <w:rFonts w:ascii="Calibri" w:hAnsi="Calibri"/>
          <w:b/>
          <w:bCs/>
        </w:rPr>
      </w:pPr>
    </w:p>
    <w:p w14:paraId="3FD9B1EA" w14:textId="77777777" w:rsidR="006C5048" w:rsidRPr="006C5048" w:rsidRDefault="00C64D52" w:rsidP="006C5048">
      <w:pPr>
        <w:pStyle w:val="Bibliography"/>
        <w:rPr>
          <w:rFonts w:ascii="Calibri" w:hAnsi="Calibri" w:cs="Calibri"/>
        </w:rPr>
      </w:pPr>
      <w:r>
        <w:rPr>
          <w:rFonts w:ascii="Calibri" w:hAnsi="Calibri"/>
          <w:b/>
          <w:bCs/>
        </w:rPr>
        <w:fldChar w:fldCharType="begin"/>
      </w:r>
      <w:r w:rsidR="006C5048">
        <w:rPr>
          <w:rFonts w:ascii="Calibri" w:hAnsi="Calibri"/>
          <w:b/>
          <w:bCs/>
        </w:rPr>
        <w:instrText xml:space="preserve"> ADDIN ZOTERO_BIBL {"uncited":[],"omitted":[],"custom":[]} CSL_BIBLIOGRAPHY </w:instrText>
      </w:r>
      <w:r>
        <w:rPr>
          <w:rFonts w:ascii="Calibri" w:hAnsi="Calibri"/>
          <w:b/>
          <w:bCs/>
        </w:rPr>
        <w:fldChar w:fldCharType="separate"/>
      </w:r>
      <w:r w:rsidR="006C5048" w:rsidRPr="006C5048">
        <w:rPr>
          <w:rFonts w:ascii="Calibri" w:hAnsi="Calibri" w:cs="Calibri"/>
        </w:rPr>
        <w:t xml:space="preserve">Anderson, K. (2013). </w:t>
      </w:r>
      <w:r w:rsidR="006C5048" w:rsidRPr="006C5048">
        <w:rPr>
          <w:rFonts w:ascii="Calibri" w:hAnsi="Calibri" w:cs="Calibri"/>
          <w:i/>
          <w:iCs/>
        </w:rPr>
        <w:t>Which winegrape varieties are grown where? : a global picture</w:t>
      </w:r>
      <w:r w:rsidR="006C5048" w:rsidRPr="006C5048">
        <w:rPr>
          <w:rFonts w:ascii="Calibri" w:hAnsi="Calibri" w:cs="Calibri"/>
        </w:rPr>
        <w:t>. Adelaide, South Australia: University of Adelaide Press.</w:t>
      </w:r>
    </w:p>
    <w:p w14:paraId="1D8B4749" w14:textId="77777777" w:rsidR="006C5048" w:rsidRPr="006C5048" w:rsidRDefault="006C5048" w:rsidP="006C5048">
      <w:pPr>
        <w:pStyle w:val="Bibliography"/>
        <w:rPr>
          <w:rFonts w:ascii="Calibri" w:hAnsi="Calibri" w:cs="Calibri"/>
        </w:rPr>
      </w:pPr>
      <w:r w:rsidRPr="006C5048">
        <w:rPr>
          <w:rFonts w:ascii="Calibri" w:hAnsi="Calibri" w:cs="Calibri"/>
        </w:rPr>
        <w:t xml:space="preserve">Boursiquot, J. M., Dessup, M., and Rennes, C. (1995). Distribution des principaux caracteres phenologiques, agronomiques et technologiques chez Vitis vinifera L. </w:t>
      </w:r>
      <w:r w:rsidRPr="006C5048">
        <w:rPr>
          <w:rFonts w:ascii="Calibri" w:hAnsi="Calibri" w:cs="Calibri"/>
          <w:i/>
          <w:iCs/>
        </w:rPr>
        <w:t>Vitis</w:t>
      </w:r>
      <w:r w:rsidRPr="006C5048">
        <w:rPr>
          <w:rFonts w:ascii="Calibri" w:hAnsi="Calibri" w:cs="Calibri"/>
        </w:rPr>
        <w:t xml:space="preserve"> 34, 31–35.</w:t>
      </w:r>
    </w:p>
    <w:p w14:paraId="033A76DE" w14:textId="77777777" w:rsidR="006C5048" w:rsidRPr="006C5048" w:rsidRDefault="006C5048" w:rsidP="006C5048">
      <w:pPr>
        <w:pStyle w:val="Bibliography"/>
        <w:rPr>
          <w:rFonts w:ascii="Calibri" w:hAnsi="Calibri" w:cs="Calibri"/>
        </w:rPr>
      </w:pPr>
      <w:r w:rsidRPr="006C5048">
        <w:rPr>
          <w:rFonts w:ascii="Calibri" w:hAnsi="Calibri" w:cs="Calibri"/>
        </w:rPr>
        <w:t xml:space="preserve">Buttrose, M. S., and Hale, C. R. (1973). Effect of Temperature on Development of the Grapevine Inflorescence after Bud Burst. </w:t>
      </w:r>
      <w:r w:rsidRPr="006C5048">
        <w:rPr>
          <w:rFonts w:ascii="Calibri" w:hAnsi="Calibri" w:cs="Calibri"/>
          <w:i/>
          <w:iCs/>
        </w:rPr>
        <w:t>Am. J. Enol. Vitic.</w:t>
      </w:r>
      <w:r w:rsidRPr="006C5048">
        <w:rPr>
          <w:rFonts w:ascii="Calibri" w:hAnsi="Calibri" w:cs="Calibri"/>
        </w:rPr>
        <w:t xml:space="preserve"> 24, 14.</w:t>
      </w:r>
    </w:p>
    <w:p w14:paraId="74EED0BA" w14:textId="77777777" w:rsidR="006C5048" w:rsidRPr="006C5048" w:rsidRDefault="006C5048" w:rsidP="006C5048">
      <w:pPr>
        <w:pStyle w:val="Bibliography"/>
        <w:rPr>
          <w:rFonts w:ascii="Calibri" w:hAnsi="Calibri" w:cs="Calibri"/>
        </w:rPr>
      </w:pPr>
      <w:r w:rsidRPr="006C5048">
        <w:rPr>
          <w:rFonts w:ascii="Calibri" w:hAnsi="Calibri" w:cs="Calibri"/>
        </w:rPr>
        <w:t xml:space="preserve">Cook, B. I., and Wolkovich, E. M. (2016). Climate change decouples drought from early wine grape harvests in France. </w:t>
      </w:r>
      <w:r w:rsidRPr="006C5048">
        <w:rPr>
          <w:rFonts w:ascii="Calibri" w:hAnsi="Calibri" w:cs="Calibri"/>
          <w:i/>
          <w:iCs/>
        </w:rPr>
        <w:t>Nat. Clim. Change</w:t>
      </w:r>
      <w:r w:rsidRPr="006C5048">
        <w:rPr>
          <w:rFonts w:ascii="Calibri" w:hAnsi="Calibri" w:cs="Calibri"/>
        </w:rPr>
        <w:t xml:space="preserve"> 6. doi:10.1038/nclimate2960.</w:t>
      </w:r>
    </w:p>
    <w:p w14:paraId="08CA649D" w14:textId="77777777" w:rsidR="006C5048" w:rsidRPr="006C5048" w:rsidRDefault="006C5048" w:rsidP="006C5048">
      <w:pPr>
        <w:pStyle w:val="Bibliography"/>
        <w:rPr>
          <w:rFonts w:ascii="Calibri" w:hAnsi="Calibri" w:cs="Calibri"/>
        </w:rPr>
      </w:pPr>
      <w:r w:rsidRPr="006C5048">
        <w:rPr>
          <w:rFonts w:ascii="Calibri" w:hAnsi="Calibri" w:cs="Calibri"/>
        </w:rPr>
        <w:t xml:space="preserve">Coombe, B. G. (1995). Growth Stages of the Grapevine: Adoption of a system for identifying grapevine growth stages. </w:t>
      </w:r>
      <w:r w:rsidRPr="006C5048">
        <w:rPr>
          <w:rFonts w:ascii="Calibri" w:hAnsi="Calibri" w:cs="Calibri"/>
          <w:i/>
          <w:iCs/>
        </w:rPr>
        <w:t>Aust. J. Grape Wine Res.</w:t>
      </w:r>
      <w:r w:rsidRPr="006C5048">
        <w:rPr>
          <w:rFonts w:ascii="Calibri" w:hAnsi="Calibri" w:cs="Calibri"/>
        </w:rPr>
        <w:t xml:space="preserve"> 1, 104–110. doi:10.1111/j.1755-0238.1995.tb00086.x.</w:t>
      </w:r>
    </w:p>
    <w:p w14:paraId="57829AF3" w14:textId="77777777" w:rsidR="006C5048" w:rsidRPr="006C5048" w:rsidRDefault="006C5048" w:rsidP="006C5048">
      <w:pPr>
        <w:pStyle w:val="Bibliography"/>
        <w:rPr>
          <w:rFonts w:ascii="Calibri" w:hAnsi="Calibri" w:cs="Calibri"/>
        </w:rPr>
      </w:pPr>
      <w:r w:rsidRPr="006C5048">
        <w:rPr>
          <w:rFonts w:ascii="Calibri" w:hAnsi="Calibri" w:cs="Calibri"/>
        </w:rPr>
        <w:t xml:space="preserve">Cuccia, C., Bois, B., Richard, Y., Parker, A. K., García de Cortázar-Atauri, I., Van Leeuwen, C., et al. (2014). Phenological model performance to warmer conditions: application to Pinot Noir in Burgundy. </w:t>
      </w:r>
      <w:r w:rsidRPr="006C5048">
        <w:rPr>
          <w:rFonts w:ascii="Calibri" w:hAnsi="Calibri" w:cs="Calibri"/>
          <w:i/>
          <w:iCs/>
        </w:rPr>
        <w:t>J. Int. Sci. Vigne Vin</w:t>
      </w:r>
      <w:r w:rsidRPr="006C5048">
        <w:rPr>
          <w:rFonts w:ascii="Calibri" w:hAnsi="Calibri" w:cs="Calibri"/>
        </w:rPr>
        <w:t>, 169–178.</w:t>
      </w:r>
    </w:p>
    <w:p w14:paraId="487F33CB" w14:textId="77777777" w:rsidR="006C5048" w:rsidRPr="006C5048" w:rsidRDefault="006C5048" w:rsidP="006C5048">
      <w:pPr>
        <w:pStyle w:val="Bibliography"/>
        <w:rPr>
          <w:rFonts w:ascii="Calibri" w:hAnsi="Calibri" w:cs="Calibri"/>
        </w:rPr>
      </w:pPr>
      <w:r w:rsidRPr="006C5048">
        <w:rPr>
          <w:rFonts w:ascii="Calibri" w:hAnsi="Calibri" w:cs="Calibri"/>
        </w:rPr>
        <w:t xml:space="preserve">Duchêne, E. (2016). How can grapevine genetics contribute to the adaptation to climate change? </w:t>
      </w:r>
      <w:r w:rsidRPr="006C5048">
        <w:rPr>
          <w:rFonts w:ascii="Calibri" w:hAnsi="Calibri" w:cs="Calibri"/>
          <w:i/>
          <w:iCs/>
        </w:rPr>
        <w:t>OENO One</w:t>
      </w:r>
      <w:r w:rsidRPr="006C5048">
        <w:rPr>
          <w:rFonts w:ascii="Calibri" w:hAnsi="Calibri" w:cs="Calibri"/>
        </w:rPr>
        <w:t xml:space="preserve"> 50. doi:10.20870/oeno-one.2016.50.3.98.</w:t>
      </w:r>
    </w:p>
    <w:p w14:paraId="52F2D294" w14:textId="77777777" w:rsidR="006C5048" w:rsidRPr="006C5048" w:rsidRDefault="006C5048" w:rsidP="006C5048">
      <w:pPr>
        <w:pStyle w:val="Bibliography"/>
        <w:rPr>
          <w:rFonts w:ascii="Calibri" w:hAnsi="Calibri" w:cs="Calibri"/>
        </w:rPr>
      </w:pPr>
      <w:r w:rsidRPr="006C5048">
        <w:rPr>
          <w:rFonts w:ascii="Calibri" w:hAnsi="Calibri" w:cs="Calibri"/>
        </w:rPr>
        <w:t xml:space="preserve">Duchêne, E., and Schneider, C. (2005). Grapevine and climatic changes: a glance at the situation in Alsace. </w:t>
      </w:r>
      <w:r w:rsidRPr="006C5048">
        <w:rPr>
          <w:rFonts w:ascii="Calibri" w:hAnsi="Calibri" w:cs="Calibri"/>
          <w:i/>
          <w:iCs/>
        </w:rPr>
        <w:t>Agron. Sustain. Dev.</w:t>
      </w:r>
      <w:r w:rsidRPr="006C5048">
        <w:rPr>
          <w:rFonts w:ascii="Calibri" w:hAnsi="Calibri" w:cs="Calibri"/>
        </w:rPr>
        <w:t xml:space="preserve"> 25, 93–99. doi:10.1051/agro:2004057.</w:t>
      </w:r>
    </w:p>
    <w:p w14:paraId="48855DD1" w14:textId="77777777" w:rsidR="006C5048" w:rsidRPr="006C5048" w:rsidRDefault="006C5048" w:rsidP="006C5048">
      <w:pPr>
        <w:pStyle w:val="Bibliography"/>
        <w:rPr>
          <w:rFonts w:ascii="Calibri" w:hAnsi="Calibri" w:cs="Calibri"/>
        </w:rPr>
      </w:pPr>
      <w:r w:rsidRPr="006C5048">
        <w:rPr>
          <w:rFonts w:ascii="Calibri" w:hAnsi="Calibri" w:cs="Calibri"/>
        </w:rPr>
        <w:t>Eltom, M. (2013). Influence of temperature and carbohydrate availability on the bunch architecture of Vitis vinifera L. sauvignon blanc.</w:t>
      </w:r>
    </w:p>
    <w:p w14:paraId="3F6D03E7" w14:textId="77777777" w:rsidR="006C5048" w:rsidRPr="006C5048" w:rsidRDefault="006C5048" w:rsidP="006C5048">
      <w:pPr>
        <w:pStyle w:val="Bibliography"/>
        <w:rPr>
          <w:rFonts w:ascii="Calibri" w:hAnsi="Calibri" w:cs="Calibri"/>
        </w:rPr>
      </w:pPr>
      <w:r w:rsidRPr="006C5048">
        <w:rPr>
          <w:rFonts w:ascii="Calibri" w:hAnsi="Calibri" w:cs="Calibri"/>
        </w:rPr>
        <w:t xml:space="preserve">García de Cortázar-Atauri, I., Chuine, I., Donatelli, M., Parker, A. K., and van Leeuwen, C. (2010). </w:t>
      </w:r>
      <w:r w:rsidRPr="006C5048">
        <w:rPr>
          <w:rFonts w:ascii="Calibri" w:hAnsi="Calibri" w:cs="Calibri"/>
          <w:i/>
          <w:iCs/>
        </w:rPr>
        <w:t>A curvilinear process-based phenological model to study impacts of climatic change on grapevine (Vitis vinifera L.)</w:t>
      </w:r>
      <w:r w:rsidRPr="006C5048">
        <w:rPr>
          <w:rFonts w:ascii="Calibri" w:hAnsi="Calibri" w:cs="Calibri"/>
        </w:rPr>
        <w:t>.</w:t>
      </w:r>
    </w:p>
    <w:p w14:paraId="543B7AC0" w14:textId="77777777" w:rsidR="006C5048" w:rsidRPr="006C5048" w:rsidRDefault="006C5048" w:rsidP="006C5048">
      <w:pPr>
        <w:pStyle w:val="Bibliography"/>
        <w:rPr>
          <w:rFonts w:ascii="Calibri" w:hAnsi="Calibri" w:cs="Calibri"/>
        </w:rPr>
      </w:pPr>
      <w:r w:rsidRPr="006C5048">
        <w:rPr>
          <w:rFonts w:ascii="Calibri" w:hAnsi="Calibri" w:cs="Calibri"/>
        </w:rPr>
        <w:t xml:space="preserve">García de Cortázar-Atauri, I., Duchêne, E., Destrac-Irvine, A., Barbeau, G., Rességuier, L. de, Lacombe, T., et al. (2017). Grapevine phenology in France: from past observations to future evolutions in the context of climate change. </w:t>
      </w:r>
      <w:r w:rsidRPr="006C5048">
        <w:rPr>
          <w:rFonts w:ascii="Calibri" w:hAnsi="Calibri" w:cs="Calibri"/>
          <w:i/>
          <w:iCs/>
        </w:rPr>
        <w:t>OENO One</w:t>
      </w:r>
      <w:r w:rsidRPr="006C5048">
        <w:rPr>
          <w:rFonts w:ascii="Calibri" w:hAnsi="Calibri" w:cs="Calibri"/>
        </w:rPr>
        <w:t xml:space="preserve"> 51. doi:10.20870/oeno-one.2017.51.2.1622.</w:t>
      </w:r>
    </w:p>
    <w:p w14:paraId="08E0FCAF" w14:textId="77777777" w:rsidR="006C5048" w:rsidRPr="006C5048" w:rsidRDefault="006C5048" w:rsidP="006C5048">
      <w:pPr>
        <w:pStyle w:val="Bibliography"/>
        <w:rPr>
          <w:rFonts w:ascii="Calibri" w:hAnsi="Calibri" w:cs="Calibri"/>
        </w:rPr>
      </w:pPr>
      <w:r w:rsidRPr="006C5048">
        <w:rPr>
          <w:rFonts w:ascii="Calibri" w:hAnsi="Calibri" w:cs="Calibri"/>
        </w:rPr>
        <w:t xml:space="preserve">Greer, D. H., and Weston, C. (2010). Heat stress affects flowering, berry growth, sugar accumulation and photosynthesis of Vitis vinifera cv. Semillon grapevines grown in a controlled environment. </w:t>
      </w:r>
      <w:r w:rsidRPr="006C5048">
        <w:rPr>
          <w:rFonts w:ascii="Calibri" w:hAnsi="Calibri" w:cs="Calibri"/>
          <w:i/>
          <w:iCs/>
        </w:rPr>
        <w:t>Funct Plant Biol</w:t>
      </w:r>
      <w:r w:rsidRPr="006C5048">
        <w:rPr>
          <w:rFonts w:ascii="Calibri" w:hAnsi="Calibri" w:cs="Calibri"/>
        </w:rPr>
        <w:t xml:space="preserve"> 37, 206–214. doi:10.1071/FP09209.</w:t>
      </w:r>
    </w:p>
    <w:p w14:paraId="3A4A6C63" w14:textId="77777777" w:rsidR="006C5048" w:rsidRPr="006C5048" w:rsidRDefault="006C5048" w:rsidP="006C5048">
      <w:pPr>
        <w:pStyle w:val="Bibliography"/>
        <w:rPr>
          <w:rFonts w:ascii="Calibri" w:hAnsi="Calibri" w:cs="Calibri"/>
        </w:rPr>
      </w:pPr>
      <w:r w:rsidRPr="006C5048">
        <w:rPr>
          <w:rFonts w:ascii="Calibri" w:hAnsi="Calibri" w:cs="Calibri"/>
        </w:rPr>
        <w:lastRenderedPageBreak/>
        <w:t xml:space="preserve">Hannah, L., Roehrdanz, P. R., Ikegami, M., Shepard, A. V., Shaw, M. R., Tabor, G., et al. (2013). Climate change, wine, and conservation. </w:t>
      </w:r>
      <w:r w:rsidRPr="006C5048">
        <w:rPr>
          <w:rFonts w:ascii="Calibri" w:hAnsi="Calibri" w:cs="Calibri"/>
          <w:i/>
          <w:iCs/>
        </w:rPr>
        <w:t>Proc. Natl. Acad. Sci.</w:t>
      </w:r>
      <w:r w:rsidRPr="006C5048">
        <w:rPr>
          <w:rFonts w:ascii="Calibri" w:hAnsi="Calibri" w:cs="Calibri"/>
        </w:rPr>
        <w:t xml:space="preserve"> 110, 6907–6912. doi:10.1073/pnas.1210127110.</w:t>
      </w:r>
    </w:p>
    <w:p w14:paraId="542CEF40" w14:textId="77777777" w:rsidR="006C5048" w:rsidRPr="006C5048" w:rsidRDefault="006C5048" w:rsidP="006C5048">
      <w:pPr>
        <w:pStyle w:val="Bibliography"/>
        <w:rPr>
          <w:rFonts w:ascii="Calibri" w:hAnsi="Calibri" w:cs="Calibri"/>
        </w:rPr>
      </w:pPr>
      <w:r w:rsidRPr="006C5048">
        <w:rPr>
          <w:rFonts w:ascii="Calibri" w:hAnsi="Calibri" w:cs="Calibri"/>
        </w:rPr>
        <w:t xml:space="preserve">Jones, G. V. (2013). “Winegrape phenology,” in </w:t>
      </w:r>
      <w:r w:rsidRPr="006C5048">
        <w:rPr>
          <w:rFonts w:ascii="Calibri" w:hAnsi="Calibri" w:cs="Calibri"/>
          <w:i/>
          <w:iCs/>
        </w:rPr>
        <w:t>Phenology: An Integrative Environmental Science</w:t>
      </w:r>
      <w:r w:rsidRPr="006C5048">
        <w:rPr>
          <w:rFonts w:ascii="Calibri" w:hAnsi="Calibri" w:cs="Calibri"/>
        </w:rPr>
        <w:t>, ed. M. D. Schwartz (Springer), 563–584.</w:t>
      </w:r>
    </w:p>
    <w:p w14:paraId="5AE3498F" w14:textId="77777777" w:rsidR="006C5048" w:rsidRPr="006C5048" w:rsidRDefault="006C5048" w:rsidP="006C5048">
      <w:pPr>
        <w:pStyle w:val="Bibliography"/>
        <w:rPr>
          <w:rFonts w:ascii="Calibri" w:hAnsi="Calibri" w:cs="Calibri"/>
        </w:rPr>
      </w:pPr>
      <w:r w:rsidRPr="006C5048">
        <w:rPr>
          <w:rFonts w:ascii="Calibri" w:hAnsi="Calibri" w:cs="Calibri"/>
        </w:rPr>
        <w:t xml:space="preserve">Labbé, T. P. (2019). The longest homogenous series of grape harvest dates, Beaune 1354-2018, and its significance fo rhte understanding of past and present climate. </w:t>
      </w:r>
      <w:r w:rsidRPr="006C5048">
        <w:rPr>
          <w:rFonts w:ascii="Calibri" w:hAnsi="Calibri" w:cs="Calibri"/>
          <w:i/>
          <w:iCs/>
        </w:rPr>
        <w:t>Clim. Past</w:t>
      </w:r>
      <w:r w:rsidRPr="006C5048">
        <w:rPr>
          <w:rFonts w:ascii="Calibri" w:hAnsi="Calibri" w:cs="Calibri"/>
        </w:rPr>
        <w:t>, 1485–1501. doi:https://doi.org/10.5194/cp-15-1485-2019.</w:t>
      </w:r>
    </w:p>
    <w:p w14:paraId="5C89CE96" w14:textId="77777777" w:rsidR="006C5048" w:rsidRPr="006C5048" w:rsidRDefault="006C5048" w:rsidP="006C5048">
      <w:pPr>
        <w:pStyle w:val="Bibliography"/>
        <w:rPr>
          <w:rFonts w:ascii="Calibri" w:hAnsi="Calibri" w:cs="Calibri"/>
        </w:rPr>
      </w:pPr>
      <w:r w:rsidRPr="006C5048">
        <w:rPr>
          <w:rFonts w:ascii="Calibri" w:hAnsi="Calibri" w:cs="Calibri"/>
        </w:rPr>
        <w:t>Lacombe, T. (2012). Contribution à l’étude de l’histoire évolutive de la vigne cultivée (Vitis vinifera L.) par l’analyse de la diversité génétique neutre et de gènes d’intérêt. in.</w:t>
      </w:r>
    </w:p>
    <w:p w14:paraId="2DC72FF4" w14:textId="77777777" w:rsidR="006C5048" w:rsidRPr="006C5048" w:rsidRDefault="006C5048" w:rsidP="006C5048">
      <w:pPr>
        <w:pStyle w:val="Bibliography"/>
        <w:rPr>
          <w:rFonts w:ascii="Calibri" w:hAnsi="Calibri" w:cs="Calibri"/>
        </w:rPr>
      </w:pPr>
      <w:r w:rsidRPr="006C5048">
        <w:rPr>
          <w:rFonts w:ascii="Calibri" w:hAnsi="Calibri" w:cs="Calibri"/>
        </w:rPr>
        <w:t xml:space="preserve">Lebon, G., Duchêne, E., Brun, O., and Clément, C. (2005). Phenology of Flowering and Starch Accumulation in Grape (Vitis vinifera L.) Cuttings and Vines. </w:t>
      </w:r>
      <w:r w:rsidRPr="006C5048">
        <w:rPr>
          <w:rFonts w:ascii="Calibri" w:hAnsi="Calibri" w:cs="Calibri"/>
          <w:i/>
          <w:iCs/>
        </w:rPr>
        <w:t>Ann. Bot.</w:t>
      </w:r>
      <w:r w:rsidRPr="006C5048">
        <w:rPr>
          <w:rFonts w:ascii="Calibri" w:hAnsi="Calibri" w:cs="Calibri"/>
        </w:rPr>
        <w:t xml:space="preserve"> 95, 943–948. doi:10.1093/aob/mci108.</w:t>
      </w:r>
    </w:p>
    <w:p w14:paraId="4D8766DA" w14:textId="77777777" w:rsidR="006C5048" w:rsidRPr="006C5048" w:rsidRDefault="006C5048" w:rsidP="006C5048">
      <w:pPr>
        <w:pStyle w:val="Bibliography"/>
        <w:rPr>
          <w:rFonts w:ascii="Calibri" w:hAnsi="Calibri" w:cs="Calibri"/>
        </w:rPr>
      </w:pPr>
      <w:r w:rsidRPr="006C5048">
        <w:rPr>
          <w:rFonts w:ascii="Calibri" w:hAnsi="Calibri" w:cs="Calibri"/>
        </w:rPr>
        <w:t xml:space="preserve">Menzel, A., Sparks, T. H., Estrella, N., Koch, E., Aasa, A., Ahas, R., et al. (2006). European phenological response to climate change matches the warming pattern. </w:t>
      </w:r>
      <w:r w:rsidRPr="006C5048">
        <w:rPr>
          <w:rFonts w:ascii="Calibri" w:hAnsi="Calibri" w:cs="Calibri"/>
          <w:i/>
          <w:iCs/>
        </w:rPr>
        <w:t>Glob. Change Biol.</w:t>
      </w:r>
      <w:r w:rsidRPr="006C5048">
        <w:rPr>
          <w:rFonts w:ascii="Calibri" w:hAnsi="Calibri" w:cs="Calibri"/>
        </w:rPr>
        <w:t xml:space="preserve"> 12, 1969–1976. doi:10.1111/j.1365-2486.2006.01193.x.</w:t>
      </w:r>
    </w:p>
    <w:p w14:paraId="5E819069" w14:textId="77777777" w:rsidR="006C5048" w:rsidRPr="006C5048" w:rsidRDefault="006C5048" w:rsidP="006C5048">
      <w:pPr>
        <w:pStyle w:val="Bibliography"/>
        <w:rPr>
          <w:rFonts w:ascii="Calibri" w:hAnsi="Calibri" w:cs="Calibri"/>
        </w:rPr>
      </w:pPr>
      <w:r w:rsidRPr="006C5048">
        <w:rPr>
          <w:rFonts w:ascii="Calibri" w:hAnsi="Calibri" w:cs="Calibri"/>
        </w:rPr>
        <w:t xml:space="preserve">Milcu, A., Puga-Freitas, R., Ellison, A. M., Blouin, M., Scheu, S., Freschet, G. T., et al. (2018). Genotypic variability enhances the reproducibility of an ecological study. </w:t>
      </w:r>
      <w:r w:rsidRPr="006C5048">
        <w:rPr>
          <w:rFonts w:ascii="Calibri" w:hAnsi="Calibri" w:cs="Calibri"/>
          <w:i/>
          <w:iCs/>
        </w:rPr>
        <w:t>Nat. Ecol. Evol.</w:t>
      </w:r>
      <w:r w:rsidRPr="006C5048">
        <w:rPr>
          <w:rFonts w:ascii="Calibri" w:hAnsi="Calibri" w:cs="Calibri"/>
        </w:rPr>
        <w:t xml:space="preserve"> 2, 279–287. doi:10.1038/s41559-017-0434-x.</w:t>
      </w:r>
    </w:p>
    <w:p w14:paraId="2B8DF678" w14:textId="77777777" w:rsidR="006C5048" w:rsidRPr="006C5048" w:rsidRDefault="006C5048" w:rsidP="006C5048">
      <w:pPr>
        <w:pStyle w:val="Bibliography"/>
        <w:rPr>
          <w:rFonts w:ascii="Calibri" w:hAnsi="Calibri" w:cs="Calibri"/>
        </w:rPr>
      </w:pPr>
      <w:r w:rsidRPr="006C5048">
        <w:rPr>
          <w:rFonts w:ascii="Calibri" w:hAnsi="Calibri" w:cs="Calibri"/>
        </w:rPr>
        <w:t xml:space="preserve">Mullins, M. G. (1992). </w:t>
      </w:r>
      <w:r w:rsidRPr="006C5048">
        <w:rPr>
          <w:rFonts w:ascii="Calibri" w:hAnsi="Calibri" w:cs="Calibri"/>
          <w:i/>
          <w:iCs/>
        </w:rPr>
        <w:t>Biology of the grapevine</w:t>
      </w:r>
      <w:r w:rsidRPr="006C5048">
        <w:rPr>
          <w:rFonts w:ascii="Calibri" w:hAnsi="Calibri" w:cs="Calibri"/>
        </w:rPr>
        <w:t>. Cambridge: Cambridge.</w:t>
      </w:r>
    </w:p>
    <w:p w14:paraId="003529C5" w14:textId="77777777" w:rsidR="006C5048" w:rsidRPr="006C5048" w:rsidRDefault="006C5048" w:rsidP="006C5048">
      <w:pPr>
        <w:pStyle w:val="Bibliography"/>
        <w:rPr>
          <w:rFonts w:ascii="Calibri" w:hAnsi="Calibri" w:cs="Calibri"/>
        </w:rPr>
      </w:pPr>
      <w:r w:rsidRPr="006C5048">
        <w:rPr>
          <w:rFonts w:ascii="Calibri" w:hAnsi="Calibri" w:cs="Calibri"/>
        </w:rPr>
        <w:t xml:space="preserve">Myles, S. (2013). Improving fruit and wine: what does genomics have to offer? </w:t>
      </w:r>
      <w:r w:rsidRPr="006C5048">
        <w:rPr>
          <w:rFonts w:ascii="Calibri" w:hAnsi="Calibri" w:cs="Calibri"/>
          <w:i/>
          <w:iCs/>
        </w:rPr>
        <w:t>Trends Genet.</w:t>
      </w:r>
      <w:r w:rsidRPr="006C5048">
        <w:rPr>
          <w:rFonts w:ascii="Calibri" w:hAnsi="Calibri" w:cs="Calibri"/>
        </w:rPr>
        <w:t xml:space="preserve"> 29, 190–196. doi:http://dx.doi.org/10.1016/j.tig.2013.01.006.</w:t>
      </w:r>
    </w:p>
    <w:p w14:paraId="12902BAF" w14:textId="77777777" w:rsidR="006C5048" w:rsidRPr="006C5048" w:rsidRDefault="006C5048" w:rsidP="006C5048">
      <w:pPr>
        <w:pStyle w:val="Bibliography"/>
        <w:rPr>
          <w:rFonts w:ascii="Calibri" w:hAnsi="Calibri" w:cs="Calibri"/>
        </w:rPr>
      </w:pPr>
      <w:r w:rsidRPr="006C5048">
        <w:rPr>
          <w:rFonts w:ascii="Calibri" w:hAnsi="Calibri" w:cs="Calibri"/>
        </w:rPr>
        <w:t>Ollat, N., Quénol, H., Barbeau, G., van Leeuwen, C., Darriet, P., García de Cortázar-Atauri, I., et al. (2015). Adaptation to Climate Change: strategic issues to face for the French wine industry.</w:t>
      </w:r>
    </w:p>
    <w:p w14:paraId="3FE88622" w14:textId="77777777" w:rsidR="006C5048" w:rsidRPr="006C5048" w:rsidRDefault="006C5048" w:rsidP="006C5048">
      <w:pPr>
        <w:pStyle w:val="Bibliography"/>
        <w:rPr>
          <w:rFonts w:ascii="Calibri" w:hAnsi="Calibri" w:cs="Calibri"/>
        </w:rPr>
      </w:pPr>
      <w:r w:rsidRPr="006C5048">
        <w:rPr>
          <w:rFonts w:ascii="Calibri" w:hAnsi="Calibri" w:cs="Calibri"/>
        </w:rPr>
        <w:t>Ollat, N., Touzard, J.-M., and van Leeuwen, C. (2016). Climate Change Impacts and Adaptations: New Challenges for the Wine Industry.</w:t>
      </w:r>
    </w:p>
    <w:p w14:paraId="566E98FA" w14:textId="77777777" w:rsidR="006C5048" w:rsidRPr="006C5048" w:rsidRDefault="006C5048" w:rsidP="006C5048">
      <w:pPr>
        <w:pStyle w:val="Bibliography"/>
        <w:rPr>
          <w:rFonts w:ascii="Calibri" w:hAnsi="Calibri" w:cs="Calibri"/>
        </w:rPr>
      </w:pPr>
      <w:r w:rsidRPr="006C5048">
        <w:rPr>
          <w:rFonts w:ascii="Calibri" w:hAnsi="Calibri" w:cs="Calibri"/>
        </w:rPr>
        <w:t xml:space="preserve">Parker, A., García de Cortázar-Atauri, I., Chuine, I., Barbeau, G., Bois, B., Boursiquot, J.-M., et al. (2013). Classification of varieties for their timing of flowering and veraison using a modelling approach: A case study for the grapevine species Vitis vinifera L. </w:t>
      </w:r>
      <w:r w:rsidRPr="006C5048">
        <w:rPr>
          <w:rFonts w:ascii="Calibri" w:hAnsi="Calibri" w:cs="Calibri"/>
          <w:i/>
          <w:iCs/>
        </w:rPr>
        <w:t>Agric. For. Meteorol.</w:t>
      </w:r>
      <w:r w:rsidRPr="006C5048">
        <w:rPr>
          <w:rFonts w:ascii="Calibri" w:hAnsi="Calibri" w:cs="Calibri"/>
        </w:rPr>
        <w:t xml:space="preserve"> 180, 249–264. doi:https://doi.org/10.1016/j.agrformet.2013.06.005.</w:t>
      </w:r>
    </w:p>
    <w:p w14:paraId="6BEF9DF0" w14:textId="77777777" w:rsidR="006C5048" w:rsidRPr="006C5048" w:rsidRDefault="006C5048" w:rsidP="006C5048">
      <w:pPr>
        <w:pStyle w:val="Bibliography"/>
        <w:rPr>
          <w:rFonts w:ascii="Calibri" w:hAnsi="Calibri" w:cs="Calibri"/>
        </w:rPr>
      </w:pPr>
      <w:r w:rsidRPr="006C5048">
        <w:rPr>
          <w:rFonts w:ascii="Calibri" w:hAnsi="Calibri" w:cs="Calibri"/>
        </w:rPr>
        <w:t xml:space="preserve">Parker, A. K., De Cortazar-Atauri, I. G., Van Leeuwen, C., and Chuine, I. (2011). General phenological model to characterise the timing of flowering and veraison of Vitis vinifera L. </w:t>
      </w:r>
      <w:r w:rsidRPr="006C5048">
        <w:rPr>
          <w:rFonts w:ascii="Calibri" w:hAnsi="Calibri" w:cs="Calibri"/>
          <w:i/>
          <w:iCs/>
        </w:rPr>
        <w:t>Aust. J. Grape Wine Res.</w:t>
      </w:r>
      <w:r w:rsidRPr="006C5048">
        <w:rPr>
          <w:rFonts w:ascii="Calibri" w:hAnsi="Calibri" w:cs="Calibri"/>
        </w:rPr>
        <w:t xml:space="preserve"> 17, 206–216. doi:10.1111/j.1755-0238.2011.00140.x.</w:t>
      </w:r>
    </w:p>
    <w:p w14:paraId="628AE856" w14:textId="77777777" w:rsidR="006C5048" w:rsidRPr="006C5048" w:rsidRDefault="006C5048" w:rsidP="006C5048">
      <w:pPr>
        <w:pStyle w:val="Bibliography"/>
        <w:rPr>
          <w:rFonts w:ascii="Calibri" w:hAnsi="Calibri" w:cs="Calibri"/>
        </w:rPr>
      </w:pPr>
      <w:r w:rsidRPr="006C5048">
        <w:rPr>
          <w:rFonts w:ascii="Calibri" w:hAnsi="Calibri" w:cs="Calibri"/>
        </w:rPr>
        <w:lastRenderedPageBreak/>
        <w:t xml:space="preserve">Petrie, P. R., and Clingeleffer, P. R. (2005). Effects of temperature and light (before and after budburst) on inflorescence morphology and flower number of Chardonnay grapevines (Vitis vinifera L.). </w:t>
      </w:r>
      <w:r w:rsidRPr="006C5048">
        <w:rPr>
          <w:rFonts w:ascii="Calibri" w:hAnsi="Calibri" w:cs="Calibri"/>
          <w:i/>
          <w:iCs/>
        </w:rPr>
        <w:t>Aust. J. Grape Wine Res.</w:t>
      </w:r>
      <w:r w:rsidRPr="006C5048">
        <w:rPr>
          <w:rFonts w:ascii="Calibri" w:hAnsi="Calibri" w:cs="Calibri"/>
        </w:rPr>
        <w:t xml:space="preserve"> 11, 59–65. doi:10.1111/j.1755-0238.2005.tb00279.x.</w:t>
      </w:r>
    </w:p>
    <w:p w14:paraId="060017AB" w14:textId="77777777" w:rsidR="006C5048" w:rsidRPr="006C5048" w:rsidRDefault="006C5048" w:rsidP="006C5048">
      <w:pPr>
        <w:pStyle w:val="Bibliography"/>
        <w:rPr>
          <w:rFonts w:ascii="Calibri" w:hAnsi="Calibri" w:cs="Calibri"/>
        </w:rPr>
      </w:pPr>
      <w:r w:rsidRPr="006C5048">
        <w:rPr>
          <w:rFonts w:ascii="Calibri" w:hAnsi="Calibri" w:cs="Calibri"/>
        </w:rPr>
        <w:t xml:space="preserve">R Core team (2013). </w:t>
      </w:r>
      <w:r w:rsidRPr="006C5048">
        <w:rPr>
          <w:rFonts w:ascii="Calibri" w:hAnsi="Calibri" w:cs="Calibri"/>
          <w:i/>
          <w:iCs/>
        </w:rPr>
        <w:t>R: A language and environment for statistical computing</w:t>
      </w:r>
      <w:r w:rsidRPr="006C5048">
        <w:rPr>
          <w:rFonts w:ascii="Calibri" w:hAnsi="Calibri" w:cs="Calibri"/>
        </w:rPr>
        <w:t>.</w:t>
      </w:r>
    </w:p>
    <w:p w14:paraId="4C98A83A" w14:textId="77777777" w:rsidR="006C5048" w:rsidRPr="006C5048" w:rsidRDefault="006C5048" w:rsidP="006C5048">
      <w:pPr>
        <w:pStyle w:val="Bibliography"/>
        <w:rPr>
          <w:rFonts w:ascii="Calibri" w:hAnsi="Calibri" w:cs="Calibri"/>
        </w:rPr>
      </w:pPr>
      <w:r w:rsidRPr="006C5048">
        <w:rPr>
          <w:rFonts w:ascii="Calibri" w:hAnsi="Calibri" w:cs="Calibri"/>
        </w:rPr>
        <w:t xml:space="preserve">Root, T. L., Price, J. T., Hall, K. R., Schneider, S. H., Rosenzweig, C., and Pounds, J. A. (2003). Fingerprints of global warming on wild animals and plants. </w:t>
      </w:r>
      <w:r w:rsidRPr="006C5048">
        <w:rPr>
          <w:rFonts w:ascii="Calibri" w:hAnsi="Calibri" w:cs="Calibri"/>
          <w:i/>
          <w:iCs/>
        </w:rPr>
        <w:t>Nature</w:t>
      </w:r>
      <w:r w:rsidRPr="006C5048">
        <w:rPr>
          <w:rFonts w:ascii="Calibri" w:hAnsi="Calibri" w:cs="Calibri"/>
        </w:rPr>
        <w:t xml:space="preserve"> 421, 57. doi:10.1038/nature01333 https://www.nature.com/articles/nature01333#supplementary-information.</w:t>
      </w:r>
    </w:p>
    <w:p w14:paraId="177AA040" w14:textId="77777777" w:rsidR="006C5048" w:rsidRPr="006C5048" w:rsidRDefault="006C5048" w:rsidP="006C5048">
      <w:pPr>
        <w:pStyle w:val="Bibliography"/>
        <w:rPr>
          <w:rFonts w:ascii="Calibri" w:hAnsi="Calibri" w:cs="Calibri"/>
        </w:rPr>
      </w:pPr>
      <w:r w:rsidRPr="006C5048">
        <w:rPr>
          <w:rFonts w:ascii="Calibri" w:hAnsi="Calibri" w:cs="Calibri"/>
        </w:rPr>
        <w:t xml:space="preserve">Schultz, H. R., and Jones, G. V. (2010). Climate Induced Historic and Future Changes in Viticulture. </w:t>
      </w:r>
      <w:r w:rsidRPr="006C5048">
        <w:rPr>
          <w:rFonts w:ascii="Calibri" w:hAnsi="Calibri" w:cs="Calibri"/>
          <w:i/>
          <w:iCs/>
        </w:rPr>
        <w:t>J. Wine Res.</w:t>
      </w:r>
      <w:r w:rsidRPr="006C5048">
        <w:rPr>
          <w:rFonts w:ascii="Calibri" w:hAnsi="Calibri" w:cs="Calibri"/>
        </w:rPr>
        <w:t xml:space="preserve"> 21, 137–145. doi:10.1080/09571264.2010.530098.</w:t>
      </w:r>
    </w:p>
    <w:p w14:paraId="56626F4C" w14:textId="77777777" w:rsidR="006C5048" w:rsidRPr="006C5048" w:rsidRDefault="006C5048" w:rsidP="006C5048">
      <w:pPr>
        <w:pStyle w:val="Bibliography"/>
        <w:rPr>
          <w:rFonts w:ascii="Calibri" w:hAnsi="Calibri" w:cs="Calibri"/>
        </w:rPr>
      </w:pPr>
      <w:r w:rsidRPr="006C5048">
        <w:rPr>
          <w:rFonts w:ascii="Calibri" w:hAnsi="Calibri" w:cs="Calibri"/>
        </w:rPr>
        <w:t xml:space="preserve">Sepúlveda, G., Kliewer, W. M., and Ryugo, K. (1986). Effect of High Temperature on Grapevines (Vitis vinifera L.). I. Translocation of 14C-Photosynthates. </w:t>
      </w:r>
      <w:r w:rsidRPr="006C5048">
        <w:rPr>
          <w:rFonts w:ascii="Calibri" w:hAnsi="Calibri" w:cs="Calibri"/>
          <w:i/>
          <w:iCs/>
        </w:rPr>
        <w:t>Am. J. Enol. Vitic.</w:t>
      </w:r>
      <w:r w:rsidRPr="006C5048">
        <w:rPr>
          <w:rFonts w:ascii="Calibri" w:hAnsi="Calibri" w:cs="Calibri"/>
        </w:rPr>
        <w:t xml:space="preserve"> 37, 13–19.</w:t>
      </w:r>
    </w:p>
    <w:p w14:paraId="19548B5B" w14:textId="77777777" w:rsidR="006C5048" w:rsidRPr="006C5048" w:rsidRDefault="006C5048" w:rsidP="006C5048">
      <w:pPr>
        <w:pStyle w:val="Bibliography"/>
        <w:rPr>
          <w:rFonts w:ascii="Calibri" w:hAnsi="Calibri" w:cs="Calibri"/>
        </w:rPr>
      </w:pPr>
      <w:r w:rsidRPr="006C5048">
        <w:rPr>
          <w:rFonts w:ascii="Calibri" w:hAnsi="Calibri" w:cs="Calibri"/>
        </w:rPr>
        <w:t xml:space="preserve">Van Leeuwen, C., Destrac-Irvine, A., Dubernet, M., Duchêne, E., Gowdy, M., Marguerit, E., et al. (2019). An Update on the Impact of Climate Change in Viticulture and Potential Adaptations. </w:t>
      </w:r>
      <w:r w:rsidRPr="006C5048">
        <w:rPr>
          <w:rFonts w:ascii="Calibri" w:hAnsi="Calibri" w:cs="Calibri"/>
          <w:i/>
          <w:iCs/>
        </w:rPr>
        <w:t>Agronomy</w:t>
      </w:r>
      <w:r w:rsidRPr="006C5048">
        <w:rPr>
          <w:rFonts w:ascii="Calibri" w:hAnsi="Calibri" w:cs="Calibri"/>
        </w:rPr>
        <w:t xml:space="preserve"> 9, 514. doi:10.3390/agronomy9090514.</w:t>
      </w:r>
    </w:p>
    <w:p w14:paraId="5B72E63E" w14:textId="77777777" w:rsidR="006C5048" w:rsidRPr="006C5048" w:rsidRDefault="006C5048" w:rsidP="006C5048">
      <w:pPr>
        <w:pStyle w:val="Bibliography"/>
        <w:rPr>
          <w:rFonts w:ascii="Calibri" w:hAnsi="Calibri" w:cs="Calibri"/>
        </w:rPr>
      </w:pPr>
      <w:r w:rsidRPr="006C5048">
        <w:rPr>
          <w:rFonts w:ascii="Calibri" w:hAnsi="Calibri" w:cs="Calibri"/>
        </w:rPr>
        <w:t>Wolkovich, E. M., Burge, D. O., Walker, M. A., and Nicholas, K. A. (2017). Phenological diversity provides opportunities for climate change adaptation in winegrapes.</w:t>
      </w:r>
    </w:p>
    <w:p w14:paraId="61F7BD9A" w14:textId="77777777" w:rsidR="006C5048" w:rsidRPr="006C5048" w:rsidRDefault="006C5048" w:rsidP="006C5048">
      <w:pPr>
        <w:pStyle w:val="Bibliography"/>
        <w:rPr>
          <w:rFonts w:ascii="Calibri" w:hAnsi="Calibri" w:cs="Calibri"/>
        </w:rPr>
      </w:pPr>
      <w:r w:rsidRPr="006C5048">
        <w:rPr>
          <w:rFonts w:ascii="Calibri" w:hAnsi="Calibri" w:cs="Calibri"/>
        </w:rPr>
        <w:t xml:space="preserve">Zaka, S., Ahmed, L. Q., Escobar-Gutiérrez, A. J., Gastal, F., Julier, B., and Louarn, G. (2017). How variable are non-linear developmental responses to temperature in two perennial forage species? </w:t>
      </w:r>
      <w:r w:rsidRPr="006C5048">
        <w:rPr>
          <w:rFonts w:ascii="Calibri" w:hAnsi="Calibri" w:cs="Calibri"/>
          <w:i/>
          <w:iCs/>
        </w:rPr>
        <w:t>Agric. For. Meteorol.</w:t>
      </w:r>
      <w:r w:rsidRPr="006C5048">
        <w:rPr>
          <w:rFonts w:ascii="Calibri" w:hAnsi="Calibri" w:cs="Calibri"/>
        </w:rPr>
        <w:t xml:space="preserve"> 232, 433–442. doi:10.1016/j.agrformet.2016.10.004.</w:t>
      </w:r>
    </w:p>
    <w:p w14:paraId="7831980E" w14:textId="77777777" w:rsidR="006C5048" w:rsidRPr="006C5048" w:rsidRDefault="006C5048" w:rsidP="006C5048">
      <w:pPr>
        <w:pStyle w:val="Bibliography"/>
        <w:rPr>
          <w:rFonts w:ascii="Calibri" w:hAnsi="Calibri" w:cs="Calibri"/>
        </w:rPr>
      </w:pPr>
      <w:r w:rsidRPr="006C5048">
        <w:rPr>
          <w:rFonts w:ascii="Calibri" w:hAnsi="Calibri" w:cs="Calibri"/>
        </w:rPr>
        <w:t xml:space="preserve">Zaka, S., Frak, E., Julier, B., Gastal, F., and Louarn, G. (2016). Intraspecific variation in thermal acclimation of photosynthesis across a range of temperatures in a perennial crop. </w:t>
      </w:r>
      <w:r w:rsidRPr="006C5048">
        <w:rPr>
          <w:rFonts w:ascii="Calibri" w:hAnsi="Calibri" w:cs="Calibri"/>
          <w:i/>
          <w:iCs/>
        </w:rPr>
        <w:t>AoB PLANTS</w:t>
      </w:r>
      <w:r w:rsidRPr="006C5048">
        <w:rPr>
          <w:rFonts w:ascii="Calibri" w:hAnsi="Calibri" w:cs="Calibri"/>
        </w:rPr>
        <w:t xml:space="preserve"> 8. doi:10.1093/aobpla/plw035.</w:t>
      </w:r>
    </w:p>
    <w:p w14:paraId="29D05999" w14:textId="21A34C7F" w:rsidR="00C64D52" w:rsidRDefault="00C64D52">
      <w:pPr>
        <w:rPr>
          <w:rFonts w:ascii="Calibri" w:hAnsi="Calibri"/>
          <w:b/>
          <w:bCs/>
        </w:rPr>
      </w:pPr>
      <w:r>
        <w:rPr>
          <w:rFonts w:ascii="Calibri" w:hAnsi="Calibri"/>
          <w:b/>
          <w:bCs/>
        </w:rPr>
        <w:fldChar w:fldCharType="end"/>
      </w:r>
    </w:p>
    <w:sectPr w:rsidR="00C64D52" w:rsidSect="0044015A">
      <w:headerReference w:type="default" r:id="rId14"/>
      <w:footerReference w:type="default" r:id="rId1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Elizabeth Wolkovich" w:date="2020-02-24T16:09:00Z" w:initials="EW">
    <w:p w14:paraId="2C277341" w14:textId="0A6CCF20" w:rsidR="006E60D1" w:rsidRDefault="006E60D1">
      <w:pPr>
        <w:pStyle w:val="CommentText"/>
      </w:pPr>
      <w:r>
        <w:rPr>
          <w:rStyle w:val="CommentReference"/>
        </w:rPr>
        <w:annotationRef/>
      </w:r>
      <w:r>
        <w:t>We are only allowed four total figures + tables, so I suggest we cut this one and replace with the literature review.</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2923F6" w14:textId="77777777" w:rsidR="006E60D1" w:rsidRDefault="006E60D1" w:rsidP="004656B4">
      <w:r>
        <w:separator/>
      </w:r>
    </w:p>
  </w:endnote>
  <w:endnote w:type="continuationSeparator" w:id="0">
    <w:p w14:paraId="4969C75A" w14:textId="77777777" w:rsidR="006E60D1" w:rsidRDefault="006E60D1" w:rsidP="00465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234190"/>
      <w:docPartObj>
        <w:docPartGallery w:val="Page Numbers (Bottom of Page)"/>
        <w:docPartUnique/>
      </w:docPartObj>
    </w:sdtPr>
    <w:sdtEndPr>
      <w:rPr>
        <w:noProof/>
      </w:rPr>
    </w:sdtEndPr>
    <w:sdtContent>
      <w:p w14:paraId="0EA34A90" w14:textId="4ECC3E62" w:rsidR="006E60D1" w:rsidRDefault="006E60D1">
        <w:pPr>
          <w:pStyle w:val="Footer"/>
          <w:jc w:val="right"/>
        </w:pPr>
        <w:r>
          <w:fldChar w:fldCharType="begin"/>
        </w:r>
        <w:r>
          <w:instrText xml:space="preserve"> PAGE   \* MERGEFORMAT </w:instrText>
        </w:r>
        <w:r>
          <w:fldChar w:fldCharType="separate"/>
        </w:r>
        <w:r w:rsidR="00BE7BF9">
          <w:rPr>
            <w:noProof/>
          </w:rPr>
          <w:t>15</w:t>
        </w:r>
        <w:r>
          <w:rPr>
            <w:noProof/>
          </w:rPr>
          <w:fldChar w:fldCharType="end"/>
        </w:r>
      </w:p>
    </w:sdtContent>
  </w:sdt>
  <w:p w14:paraId="4231417B" w14:textId="77777777" w:rsidR="006E60D1" w:rsidRDefault="006E60D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DA6678" w14:textId="77777777" w:rsidR="006E60D1" w:rsidRDefault="006E60D1" w:rsidP="004656B4">
      <w:r>
        <w:separator/>
      </w:r>
    </w:p>
  </w:footnote>
  <w:footnote w:type="continuationSeparator" w:id="0">
    <w:p w14:paraId="00AB6B84" w14:textId="77777777" w:rsidR="006E60D1" w:rsidRDefault="006E60D1" w:rsidP="004656B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93F11E" w14:textId="7DF90299" w:rsidR="006E60D1" w:rsidRDefault="006E60D1" w:rsidP="00B34135">
    <w:pPr>
      <w:pStyle w:val="Header"/>
      <w:jc w:val="right"/>
    </w:pPr>
    <w:r>
      <w:t>Winegrape phenology and heat stress</w:t>
    </w:r>
  </w:p>
  <w:p w14:paraId="4FAD1B76" w14:textId="77777777" w:rsidR="006E60D1" w:rsidRDefault="006E60D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F764F"/>
    <w:multiLevelType w:val="hybridMultilevel"/>
    <w:tmpl w:val="A5726E82"/>
    <w:lvl w:ilvl="0" w:tplc="BF00D64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1E7393B"/>
    <w:multiLevelType w:val="hybridMultilevel"/>
    <w:tmpl w:val="89B8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0C46808"/>
    <w:multiLevelType w:val="hybridMultilevel"/>
    <w:tmpl w:val="95E86378"/>
    <w:lvl w:ilvl="0" w:tplc="3732FF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9"/>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p0wvdd55e557e5d9epztw9p9xpxaw0dpw0&quot;&gt;My EndNote Library&lt;record-ids&gt;&lt;item&gt;3&lt;/item&gt;&lt;item&gt;4&lt;/item&gt;&lt;item&gt;10&lt;/item&gt;&lt;item&gt;31&lt;/item&gt;&lt;item&gt;32&lt;/item&gt;&lt;item&gt;33&lt;/item&gt;&lt;item&gt;34&lt;/item&gt;&lt;item&gt;36&lt;/item&gt;&lt;item&gt;37&lt;/item&gt;&lt;item&gt;42&lt;/item&gt;&lt;item&gt;44&lt;/item&gt;&lt;item&gt;45&lt;/item&gt;&lt;item&gt;46&lt;/item&gt;&lt;item&gt;47&lt;/item&gt;&lt;item&gt;48&lt;/item&gt;&lt;item&gt;60&lt;/item&gt;&lt;item&gt;61&lt;/item&gt;&lt;item&gt;62&lt;/item&gt;&lt;item&gt;63&lt;/item&gt;&lt;item&gt;64&lt;/item&gt;&lt;item&gt;65&lt;/item&gt;&lt;item&gt;67&lt;/item&gt;&lt;item&gt;68&lt;/item&gt;&lt;item&gt;70&lt;/item&gt;&lt;item&gt;71&lt;/item&gt;&lt;item&gt;72&lt;/item&gt;&lt;/record-ids&gt;&lt;/item&gt;&lt;/Libraries&gt;"/>
  </w:docVars>
  <w:rsids>
    <w:rsidRoot w:val="000B3811"/>
    <w:rsid w:val="00014FD2"/>
    <w:rsid w:val="00017914"/>
    <w:rsid w:val="000243E8"/>
    <w:rsid w:val="0002751B"/>
    <w:rsid w:val="00037FB1"/>
    <w:rsid w:val="00037FE1"/>
    <w:rsid w:val="00045FB2"/>
    <w:rsid w:val="00052745"/>
    <w:rsid w:val="000553A7"/>
    <w:rsid w:val="00055A9E"/>
    <w:rsid w:val="00056EAE"/>
    <w:rsid w:val="00057722"/>
    <w:rsid w:val="00064A54"/>
    <w:rsid w:val="0006517D"/>
    <w:rsid w:val="00065B22"/>
    <w:rsid w:val="000661C8"/>
    <w:rsid w:val="0006668E"/>
    <w:rsid w:val="00067236"/>
    <w:rsid w:val="000746A9"/>
    <w:rsid w:val="00083FAD"/>
    <w:rsid w:val="00087062"/>
    <w:rsid w:val="000A4C01"/>
    <w:rsid w:val="000B3811"/>
    <w:rsid w:val="000B5A79"/>
    <w:rsid w:val="000B64B3"/>
    <w:rsid w:val="000B7546"/>
    <w:rsid w:val="000B7655"/>
    <w:rsid w:val="000C2B43"/>
    <w:rsid w:val="000C704C"/>
    <w:rsid w:val="000C7781"/>
    <w:rsid w:val="000D25DC"/>
    <w:rsid w:val="000D33A7"/>
    <w:rsid w:val="000E1BAF"/>
    <w:rsid w:val="000E38C4"/>
    <w:rsid w:val="000F384C"/>
    <w:rsid w:val="000F42CB"/>
    <w:rsid w:val="000F6BAF"/>
    <w:rsid w:val="00102727"/>
    <w:rsid w:val="00102AE5"/>
    <w:rsid w:val="00102B80"/>
    <w:rsid w:val="00105C95"/>
    <w:rsid w:val="001125E2"/>
    <w:rsid w:val="001212C6"/>
    <w:rsid w:val="001212FC"/>
    <w:rsid w:val="00123B50"/>
    <w:rsid w:val="00123CB5"/>
    <w:rsid w:val="00130784"/>
    <w:rsid w:val="00132441"/>
    <w:rsid w:val="0013265F"/>
    <w:rsid w:val="0014264D"/>
    <w:rsid w:val="00146126"/>
    <w:rsid w:val="00150296"/>
    <w:rsid w:val="00154271"/>
    <w:rsid w:val="00154FA1"/>
    <w:rsid w:val="0015634D"/>
    <w:rsid w:val="001633BC"/>
    <w:rsid w:val="00170344"/>
    <w:rsid w:val="00175A07"/>
    <w:rsid w:val="00193D86"/>
    <w:rsid w:val="00195DDA"/>
    <w:rsid w:val="00196510"/>
    <w:rsid w:val="001A0535"/>
    <w:rsid w:val="001B0627"/>
    <w:rsid w:val="001B0707"/>
    <w:rsid w:val="001B1899"/>
    <w:rsid w:val="001C1E18"/>
    <w:rsid w:val="001C4C1A"/>
    <w:rsid w:val="001D33A2"/>
    <w:rsid w:val="001E0C39"/>
    <w:rsid w:val="001E6821"/>
    <w:rsid w:val="001F2088"/>
    <w:rsid w:val="001F2F91"/>
    <w:rsid w:val="001F5E1A"/>
    <w:rsid w:val="001F65C5"/>
    <w:rsid w:val="00200A6B"/>
    <w:rsid w:val="002018DA"/>
    <w:rsid w:val="002038A2"/>
    <w:rsid w:val="0020514D"/>
    <w:rsid w:val="002052AC"/>
    <w:rsid w:val="00215131"/>
    <w:rsid w:val="002165A1"/>
    <w:rsid w:val="0021671A"/>
    <w:rsid w:val="002208F9"/>
    <w:rsid w:val="00222471"/>
    <w:rsid w:val="002233CB"/>
    <w:rsid w:val="00223F59"/>
    <w:rsid w:val="002332A7"/>
    <w:rsid w:val="00235BDB"/>
    <w:rsid w:val="002379ED"/>
    <w:rsid w:val="00242A56"/>
    <w:rsid w:val="0024468D"/>
    <w:rsid w:val="00245C4C"/>
    <w:rsid w:val="00257AA3"/>
    <w:rsid w:val="00257DDD"/>
    <w:rsid w:val="00257F92"/>
    <w:rsid w:val="00262072"/>
    <w:rsid w:val="00262255"/>
    <w:rsid w:val="00272EA5"/>
    <w:rsid w:val="00273E1F"/>
    <w:rsid w:val="002752E7"/>
    <w:rsid w:val="002762BF"/>
    <w:rsid w:val="002765DF"/>
    <w:rsid w:val="00292BB7"/>
    <w:rsid w:val="00294F31"/>
    <w:rsid w:val="002B3BFD"/>
    <w:rsid w:val="002B5525"/>
    <w:rsid w:val="002B67FF"/>
    <w:rsid w:val="002B7EB6"/>
    <w:rsid w:val="002C1678"/>
    <w:rsid w:val="002C7190"/>
    <w:rsid w:val="002D5FB2"/>
    <w:rsid w:val="002D66F9"/>
    <w:rsid w:val="002E0E9F"/>
    <w:rsid w:val="002E5A53"/>
    <w:rsid w:val="002E5DE2"/>
    <w:rsid w:val="002E6169"/>
    <w:rsid w:val="002F22EA"/>
    <w:rsid w:val="00303CF9"/>
    <w:rsid w:val="0031015B"/>
    <w:rsid w:val="0031294A"/>
    <w:rsid w:val="00313FF1"/>
    <w:rsid w:val="00317162"/>
    <w:rsid w:val="00320F9B"/>
    <w:rsid w:val="0032697D"/>
    <w:rsid w:val="00327673"/>
    <w:rsid w:val="00333388"/>
    <w:rsid w:val="00336C26"/>
    <w:rsid w:val="00337A89"/>
    <w:rsid w:val="00337D11"/>
    <w:rsid w:val="0034224A"/>
    <w:rsid w:val="003435E9"/>
    <w:rsid w:val="00343FBC"/>
    <w:rsid w:val="00351E75"/>
    <w:rsid w:val="003527EE"/>
    <w:rsid w:val="0035300E"/>
    <w:rsid w:val="0035678E"/>
    <w:rsid w:val="0035733B"/>
    <w:rsid w:val="00360429"/>
    <w:rsid w:val="00370C2B"/>
    <w:rsid w:val="00370CAC"/>
    <w:rsid w:val="0038396C"/>
    <w:rsid w:val="00384153"/>
    <w:rsid w:val="00391511"/>
    <w:rsid w:val="003926A7"/>
    <w:rsid w:val="003933B7"/>
    <w:rsid w:val="00394385"/>
    <w:rsid w:val="003965B0"/>
    <w:rsid w:val="003A2939"/>
    <w:rsid w:val="003A4221"/>
    <w:rsid w:val="003A62DF"/>
    <w:rsid w:val="003A650D"/>
    <w:rsid w:val="003B6B09"/>
    <w:rsid w:val="003C18DC"/>
    <w:rsid w:val="003C2817"/>
    <w:rsid w:val="003C38DC"/>
    <w:rsid w:val="003E77A8"/>
    <w:rsid w:val="003E7C38"/>
    <w:rsid w:val="003F02C5"/>
    <w:rsid w:val="003F1288"/>
    <w:rsid w:val="003F146A"/>
    <w:rsid w:val="003F41D3"/>
    <w:rsid w:val="003F4302"/>
    <w:rsid w:val="003F457C"/>
    <w:rsid w:val="003F6FA5"/>
    <w:rsid w:val="003F7FE2"/>
    <w:rsid w:val="0040514E"/>
    <w:rsid w:val="00407B6C"/>
    <w:rsid w:val="00413368"/>
    <w:rsid w:val="00431FF7"/>
    <w:rsid w:val="00432AFE"/>
    <w:rsid w:val="00434599"/>
    <w:rsid w:val="00434D49"/>
    <w:rsid w:val="00435BFD"/>
    <w:rsid w:val="00437BBD"/>
    <w:rsid w:val="0044015A"/>
    <w:rsid w:val="00440DCA"/>
    <w:rsid w:val="00441476"/>
    <w:rsid w:val="00451042"/>
    <w:rsid w:val="00461311"/>
    <w:rsid w:val="0046285A"/>
    <w:rsid w:val="00463FAD"/>
    <w:rsid w:val="004656B4"/>
    <w:rsid w:val="00466341"/>
    <w:rsid w:val="00467BEE"/>
    <w:rsid w:val="00475062"/>
    <w:rsid w:val="00475126"/>
    <w:rsid w:val="00480ADE"/>
    <w:rsid w:val="00484110"/>
    <w:rsid w:val="0049271F"/>
    <w:rsid w:val="004967C3"/>
    <w:rsid w:val="004A255F"/>
    <w:rsid w:val="004A4A13"/>
    <w:rsid w:val="004B1033"/>
    <w:rsid w:val="004B4371"/>
    <w:rsid w:val="004B4AD3"/>
    <w:rsid w:val="004C0201"/>
    <w:rsid w:val="004C2FB9"/>
    <w:rsid w:val="004C5FA2"/>
    <w:rsid w:val="004F02F6"/>
    <w:rsid w:val="004F2188"/>
    <w:rsid w:val="004F5C1C"/>
    <w:rsid w:val="00503BF3"/>
    <w:rsid w:val="00504F9C"/>
    <w:rsid w:val="00513D36"/>
    <w:rsid w:val="00517698"/>
    <w:rsid w:val="00517A0F"/>
    <w:rsid w:val="00521383"/>
    <w:rsid w:val="005253BE"/>
    <w:rsid w:val="005255D9"/>
    <w:rsid w:val="00525B9F"/>
    <w:rsid w:val="005321DB"/>
    <w:rsid w:val="005366EB"/>
    <w:rsid w:val="00536768"/>
    <w:rsid w:val="005367EC"/>
    <w:rsid w:val="00537A2E"/>
    <w:rsid w:val="0054099C"/>
    <w:rsid w:val="005414F2"/>
    <w:rsid w:val="00541971"/>
    <w:rsid w:val="005423F2"/>
    <w:rsid w:val="005439CE"/>
    <w:rsid w:val="00555B04"/>
    <w:rsid w:val="0057182A"/>
    <w:rsid w:val="0057245A"/>
    <w:rsid w:val="005737DB"/>
    <w:rsid w:val="005764AF"/>
    <w:rsid w:val="005774A3"/>
    <w:rsid w:val="00580156"/>
    <w:rsid w:val="005853C6"/>
    <w:rsid w:val="0059300F"/>
    <w:rsid w:val="005948D8"/>
    <w:rsid w:val="005A1CF5"/>
    <w:rsid w:val="005A7767"/>
    <w:rsid w:val="005C0B21"/>
    <w:rsid w:val="005C0CD3"/>
    <w:rsid w:val="005D0309"/>
    <w:rsid w:val="005D2A4C"/>
    <w:rsid w:val="005E3498"/>
    <w:rsid w:val="005E4539"/>
    <w:rsid w:val="005F0857"/>
    <w:rsid w:val="005F16F6"/>
    <w:rsid w:val="005F46A8"/>
    <w:rsid w:val="005F5877"/>
    <w:rsid w:val="005F5A15"/>
    <w:rsid w:val="005F6524"/>
    <w:rsid w:val="005F6884"/>
    <w:rsid w:val="005F73D8"/>
    <w:rsid w:val="00614416"/>
    <w:rsid w:val="00626AAE"/>
    <w:rsid w:val="0063089D"/>
    <w:rsid w:val="0064035E"/>
    <w:rsid w:val="00655AE0"/>
    <w:rsid w:val="00657078"/>
    <w:rsid w:val="006647F0"/>
    <w:rsid w:val="00664B3D"/>
    <w:rsid w:val="00676C61"/>
    <w:rsid w:val="0068015B"/>
    <w:rsid w:val="006851BA"/>
    <w:rsid w:val="00685239"/>
    <w:rsid w:val="00686120"/>
    <w:rsid w:val="00687D21"/>
    <w:rsid w:val="00696D94"/>
    <w:rsid w:val="006A2773"/>
    <w:rsid w:val="006A3D2C"/>
    <w:rsid w:val="006A5FE7"/>
    <w:rsid w:val="006A612E"/>
    <w:rsid w:val="006A66EC"/>
    <w:rsid w:val="006B219F"/>
    <w:rsid w:val="006B4D9B"/>
    <w:rsid w:val="006B552A"/>
    <w:rsid w:val="006B6936"/>
    <w:rsid w:val="006C0313"/>
    <w:rsid w:val="006C121E"/>
    <w:rsid w:val="006C5048"/>
    <w:rsid w:val="006D0DA4"/>
    <w:rsid w:val="006D3566"/>
    <w:rsid w:val="006D47A2"/>
    <w:rsid w:val="006D4C9F"/>
    <w:rsid w:val="006E0D1B"/>
    <w:rsid w:val="006E18C3"/>
    <w:rsid w:val="006E1D5C"/>
    <w:rsid w:val="006E45D6"/>
    <w:rsid w:val="006E60D1"/>
    <w:rsid w:val="006E63DA"/>
    <w:rsid w:val="006E7311"/>
    <w:rsid w:val="006E76D3"/>
    <w:rsid w:val="006E7B4D"/>
    <w:rsid w:val="006F561A"/>
    <w:rsid w:val="007024C6"/>
    <w:rsid w:val="00704022"/>
    <w:rsid w:val="007118E8"/>
    <w:rsid w:val="007167D9"/>
    <w:rsid w:val="00717B02"/>
    <w:rsid w:val="007205EB"/>
    <w:rsid w:val="00723F31"/>
    <w:rsid w:val="00724B36"/>
    <w:rsid w:val="00741CDF"/>
    <w:rsid w:val="007435CA"/>
    <w:rsid w:val="007527DD"/>
    <w:rsid w:val="007534B8"/>
    <w:rsid w:val="00753EA4"/>
    <w:rsid w:val="00760CC4"/>
    <w:rsid w:val="00766AFA"/>
    <w:rsid w:val="00766B2D"/>
    <w:rsid w:val="00767982"/>
    <w:rsid w:val="00771599"/>
    <w:rsid w:val="00774DE3"/>
    <w:rsid w:val="007776B5"/>
    <w:rsid w:val="00786A30"/>
    <w:rsid w:val="00793122"/>
    <w:rsid w:val="00795B8F"/>
    <w:rsid w:val="00795C46"/>
    <w:rsid w:val="007A2D34"/>
    <w:rsid w:val="007A34B1"/>
    <w:rsid w:val="007A39FA"/>
    <w:rsid w:val="007B162E"/>
    <w:rsid w:val="007B1DE0"/>
    <w:rsid w:val="007B5912"/>
    <w:rsid w:val="007C5AB8"/>
    <w:rsid w:val="007C6C4A"/>
    <w:rsid w:val="007C76DD"/>
    <w:rsid w:val="007E1066"/>
    <w:rsid w:val="007E4E3D"/>
    <w:rsid w:val="007E5C32"/>
    <w:rsid w:val="007E5D82"/>
    <w:rsid w:val="007E648C"/>
    <w:rsid w:val="007F0760"/>
    <w:rsid w:val="007F240A"/>
    <w:rsid w:val="007F359C"/>
    <w:rsid w:val="00800631"/>
    <w:rsid w:val="008106CD"/>
    <w:rsid w:val="00810ABF"/>
    <w:rsid w:val="00822A3B"/>
    <w:rsid w:val="008256AF"/>
    <w:rsid w:val="0083421C"/>
    <w:rsid w:val="008349D2"/>
    <w:rsid w:val="00841F28"/>
    <w:rsid w:val="00842B67"/>
    <w:rsid w:val="0084640F"/>
    <w:rsid w:val="0085312D"/>
    <w:rsid w:val="00853AF2"/>
    <w:rsid w:val="008562D4"/>
    <w:rsid w:val="008579A4"/>
    <w:rsid w:val="00863635"/>
    <w:rsid w:val="008649D6"/>
    <w:rsid w:val="00866C8D"/>
    <w:rsid w:val="00870846"/>
    <w:rsid w:val="0087162B"/>
    <w:rsid w:val="00871CE2"/>
    <w:rsid w:val="0087588B"/>
    <w:rsid w:val="00877FB0"/>
    <w:rsid w:val="00880D2D"/>
    <w:rsid w:val="00885F27"/>
    <w:rsid w:val="008867E9"/>
    <w:rsid w:val="008914C6"/>
    <w:rsid w:val="00892D3F"/>
    <w:rsid w:val="00892EB0"/>
    <w:rsid w:val="00893694"/>
    <w:rsid w:val="00895448"/>
    <w:rsid w:val="00895618"/>
    <w:rsid w:val="00895D32"/>
    <w:rsid w:val="008A2874"/>
    <w:rsid w:val="008A2C02"/>
    <w:rsid w:val="008B00AD"/>
    <w:rsid w:val="008B309E"/>
    <w:rsid w:val="008B40AD"/>
    <w:rsid w:val="008B7DC2"/>
    <w:rsid w:val="008C2038"/>
    <w:rsid w:val="008C2468"/>
    <w:rsid w:val="008C26EA"/>
    <w:rsid w:val="008C592B"/>
    <w:rsid w:val="008C716A"/>
    <w:rsid w:val="008D227F"/>
    <w:rsid w:val="008D2FF4"/>
    <w:rsid w:val="008D73FE"/>
    <w:rsid w:val="008D78A5"/>
    <w:rsid w:val="008E656C"/>
    <w:rsid w:val="00900124"/>
    <w:rsid w:val="009025E6"/>
    <w:rsid w:val="00904D13"/>
    <w:rsid w:val="0090748F"/>
    <w:rsid w:val="00910124"/>
    <w:rsid w:val="00910E9F"/>
    <w:rsid w:val="00917568"/>
    <w:rsid w:val="00932B25"/>
    <w:rsid w:val="00934061"/>
    <w:rsid w:val="00940FA4"/>
    <w:rsid w:val="00941428"/>
    <w:rsid w:val="00941605"/>
    <w:rsid w:val="00943BD7"/>
    <w:rsid w:val="009456AE"/>
    <w:rsid w:val="009474AE"/>
    <w:rsid w:val="00951FDA"/>
    <w:rsid w:val="00952926"/>
    <w:rsid w:val="00956F8E"/>
    <w:rsid w:val="00961FC0"/>
    <w:rsid w:val="00963DDF"/>
    <w:rsid w:val="009742E2"/>
    <w:rsid w:val="0097490B"/>
    <w:rsid w:val="009750F5"/>
    <w:rsid w:val="00984BE2"/>
    <w:rsid w:val="00996FF6"/>
    <w:rsid w:val="009A7055"/>
    <w:rsid w:val="009A706E"/>
    <w:rsid w:val="009B01D2"/>
    <w:rsid w:val="009B03A2"/>
    <w:rsid w:val="009B0785"/>
    <w:rsid w:val="009B1F7A"/>
    <w:rsid w:val="009B52BF"/>
    <w:rsid w:val="009B5E34"/>
    <w:rsid w:val="009B6186"/>
    <w:rsid w:val="009B74CF"/>
    <w:rsid w:val="009C6D5A"/>
    <w:rsid w:val="009D31F5"/>
    <w:rsid w:val="009D5BE6"/>
    <w:rsid w:val="009E1EC1"/>
    <w:rsid w:val="009E6927"/>
    <w:rsid w:val="009E74AE"/>
    <w:rsid w:val="009F1EA0"/>
    <w:rsid w:val="009F399C"/>
    <w:rsid w:val="009F68BB"/>
    <w:rsid w:val="00A02F83"/>
    <w:rsid w:val="00A14CB3"/>
    <w:rsid w:val="00A22026"/>
    <w:rsid w:val="00A32410"/>
    <w:rsid w:val="00A35D56"/>
    <w:rsid w:val="00A401ED"/>
    <w:rsid w:val="00A41645"/>
    <w:rsid w:val="00A453DE"/>
    <w:rsid w:val="00A45AD8"/>
    <w:rsid w:val="00A46EC6"/>
    <w:rsid w:val="00A506E2"/>
    <w:rsid w:val="00A524E8"/>
    <w:rsid w:val="00A55E14"/>
    <w:rsid w:val="00A56952"/>
    <w:rsid w:val="00A57D56"/>
    <w:rsid w:val="00A64896"/>
    <w:rsid w:val="00A72D13"/>
    <w:rsid w:val="00A73873"/>
    <w:rsid w:val="00A761EF"/>
    <w:rsid w:val="00A8053F"/>
    <w:rsid w:val="00A80849"/>
    <w:rsid w:val="00A8283E"/>
    <w:rsid w:val="00A8623E"/>
    <w:rsid w:val="00A879C9"/>
    <w:rsid w:val="00A943BB"/>
    <w:rsid w:val="00AA2A6E"/>
    <w:rsid w:val="00AA4836"/>
    <w:rsid w:val="00AA6AAD"/>
    <w:rsid w:val="00AC0408"/>
    <w:rsid w:val="00AC5BE5"/>
    <w:rsid w:val="00AD7B0E"/>
    <w:rsid w:val="00AE056A"/>
    <w:rsid w:val="00AE0626"/>
    <w:rsid w:val="00AE0BBB"/>
    <w:rsid w:val="00AE4BD6"/>
    <w:rsid w:val="00B012CA"/>
    <w:rsid w:val="00B03009"/>
    <w:rsid w:val="00B03066"/>
    <w:rsid w:val="00B039A3"/>
    <w:rsid w:val="00B05529"/>
    <w:rsid w:val="00B05BDD"/>
    <w:rsid w:val="00B05C38"/>
    <w:rsid w:val="00B07284"/>
    <w:rsid w:val="00B10496"/>
    <w:rsid w:val="00B17933"/>
    <w:rsid w:val="00B20924"/>
    <w:rsid w:val="00B20C58"/>
    <w:rsid w:val="00B24A4B"/>
    <w:rsid w:val="00B255A8"/>
    <w:rsid w:val="00B26BAA"/>
    <w:rsid w:val="00B34135"/>
    <w:rsid w:val="00B36315"/>
    <w:rsid w:val="00B37980"/>
    <w:rsid w:val="00B4540B"/>
    <w:rsid w:val="00B47F34"/>
    <w:rsid w:val="00B51014"/>
    <w:rsid w:val="00B5534C"/>
    <w:rsid w:val="00B57459"/>
    <w:rsid w:val="00B6065C"/>
    <w:rsid w:val="00B62EE3"/>
    <w:rsid w:val="00B64A49"/>
    <w:rsid w:val="00B66D5C"/>
    <w:rsid w:val="00B67B54"/>
    <w:rsid w:val="00B712C4"/>
    <w:rsid w:val="00B71A79"/>
    <w:rsid w:val="00B75F58"/>
    <w:rsid w:val="00B778F0"/>
    <w:rsid w:val="00B77E2A"/>
    <w:rsid w:val="00B805D7"/>
    <w:rsid w:val="00B80E46"/>
    <w:rsid w:val="00B8215A"/>
    <w:rsid w:val="00B91BE9"/>
    <w:rsid w:val="00B95954"/>
    <w:rsid w:val="00B95E29"/>
    <w:rsid w:val="00B96377"/>
    <w:rsid w:val="00B9758B"/>
    <w:rsid w:val="00B97C34"/>
    <w:rsid w:val="00BA5C15"/>
    <w:rsid w:val="00BB2694"/>
    <w:rsid w:val="00BB2DE8"/>
    <w:rsid w:val="00BB6CF5"/>
    <w:rsid w:val="00BC090B"/>
    <w:rsid w:val="00BC1E75"/>
    <w:rsid w:val="00BC3F97"/>
    <w:rsid w:val="00BD3C4B"/>
    <w:rsid w:val="00BD50D8"/>
    <w:rsid w:val="00BD7A42"/>
    <w:rsid w:val="00BE06EE"/>
    <w:rsid w:val="00BE1B73"/>
    <w:rsid w:val="00BE1DAF"/>
    <w:rsid w:val="00BE3192"/>
    <w:rsid w:val="00BE5917"/>
    <w:rsid w:val="00BE7BF9"/>
    <w:rsid w:val="00BE7E5D"/>
    <w:rsid w:val="00BF3903"/>
    <w:rsid w:val="00BF4BC4"/>
    <w:rsid w:val="00BF54B6"/>
    <w:rsid w:val="00C016F8"/>
    <w:rsid w:val="00C02F27"/>
    <w:rsid w:val="00C065A7"/>
    <w:rsid w:val="00C06E57"/>
    <w:rsid w:val="00C11E45"/>
    <w:rsid w:val="00C12650"/>
    <w:rsid w:val="00C20529"/>
    <w:rsid w:val="00C24425"/>
    <w:rsid w:val="00C31ECE"/>
    <w:rsid w:val="00C33498"/>
    <w:rsid w:val="00C36643"/>
    <w:rsid w:val="00C36CFB"/>
    <w:rsid w:val="00C41495"/>
    <w:rsid w:val="00C449D4"/>
    <w:rsid w:val="00C467E4"/>
    <w:rsid w:val="00C5360C"/>
    <w:rsid w:val="00C549C2"/>
    <w:rsid w:val="00C60818"/>
    <w:rsid w:val="00C6329C"/>
    <w:rsid w:val="00C639A8"/>
    <w:rsid w:val="00C64D52"/>
    <w:rsid w:val="00C65815"/>
    <w:rsid w:val="00C66162"/>
    <w:rsid w:val="00C67F07"/>
    <w:rsid w:val="00C82D1D"/>
    <w:rsid w:val="00C91D42"/>
    <w:rsid w:val="00C967C3"/>
    <w:rsid w:val="00CB031D"/>
    <w:rsid w:val="00CC4F30"/>
    <w:rsid w:val="00CC5903"/>
    <w:rsid w:val="00CC6C01"/>
    <w:rsid w:val="00CD0EF8"/>
    <w:rsid w:val="00CD17E5"/>
    <w:rsid w:val="00CD2B80"/>
    <w:rsid w:val="00CD3285"/>
    <w:rsid w:val="00CD34E5"/>
    <w:rsid w:val="00CD4B15"/>
    <w:rsid w:val="00CD4DB8"/>
    <w:rsid w:val="00CF770D"/>
    <w:rsid w:val="00D03E0E"/>
    <w:rsid w:val="00D071A3"/>
    <w:rsid w:val="00D07B50"/>
    <w:rsid w:val="00D13876"/>
    <w:rsid w:val="00D13E7F"/>
    <w:rsid w:val="00D14799"/>
    <w:rsid w:val="00D169AB"/>
    <w:rsid w:val="00D40F8D"/>
    <w:rsid w:val="00D40FFB"/>
    <w:rsid w:val="00D41F5B"/>
    <w:rsid w:val="00D444F4"/>
    <w:rsid w:val="00D57153"/>
    <w:rsid w:val="00D626C0"/>
    <w:rsid w:val="00D70772"/>
    <w:rsid w:val="00D70FE0"/>
    <w:rsid w:val="00D74638"/>
    <w:rsid w:val="00D7655C"/>
    <w:rsid w:val="00D77F66"/>
    <w:rsid w:val="00D80EBC"/>
    <w:rsid w:val="00D820C1"/>
    <w:rsid w:val="00D82AD4"/>
    <w:rsid w:val="00D91F2D"/>
    <w:rsid w:val="00D93B48"/>
    <w:rsid w:val="00D94FEE"/>
    <w:rsid w:val="00D956ED"/>
    <w:rsid w:val="00D96081"/>
    <w:rsid w:val="00D96776"/>
    <w:rsid w:val="00D96B71"/>
    <w:rsid w:val="00DA39C3"/>
    <w:rsid w:val="00DA4049"/>
    <w:rsid w:val="00DA660A"/>
    <w:rsid w:val="00DB0C47"/>
    <w:rsid w:val="00DB2112"/>
    <w:rsid w:val="00DB5F46"/>
    <w:rsid w:val="00DB6016"/>
    <w:rsid w:val="00DB70B7"/>
    <w:rsid w:val="00DD0E2B"/>
    <w:rsid w:val="00DD21F2"/>
    <w:rsid w:val="00DD3DF8"/>
    <w:rsid w:val="00DD4C48"/>
    <w:rsid w:val="00DE4E79"/>
    <w:rsid w:val="00DE6405"/>
    <w:rsid w:val="00DF25F9"/>
    <w:rsid w:val="00DF32FB"/>
    <w:rsid w:val="00DF407E"/>
    <w:rsid w:val="00DF4911"/>
    <w:rsid w:val="00DF5E40"/>
    <w:rsid w:val="00DF61D4"/>
    <w:rsid w:val="00DF677F"/>
    <w:rsid w:val="00DF6D2E"/>
    <w:rsid w:val="00DF7129"/>
    <w:rsid w:val="00DF75BC"/>
    <w:rsid w:val="00E02D3F"/>
    <w:rsid w:val="00E10380"/>
    <w:rsid w:val="00E11437"/>
    <w:rsid w:val="00E11A33"/>
    <w:rsid w:val="00E12889"/>
    <w:rsid w:val="00E1411A"/>
    <w:rsid w:val="00E15BAF"/>
    <w:rsid w:val="00E17BFB"/>
    <w:rsid w:val="00E21010"/>
    <w:rsid w:val="00E221E3"/>
    <w:rsid w:val="00E25A73"/>
    <w:rsid w:val="00E25B89"/>
    <w:rsid w:val="00E26CFE"/>
    <w:rsid w:val="00E26DB1"/>
    <w:rsid w:val="00E270D8"/>
    <w:rsid w:val="00E31B23"/>
    <w:rsid w:val="00E3314C"/>
    <w:rsid w:val="00E36DAB"/>
    <w:rsid w:val="00E40269"/>
    <w:rsid w:val="00E5046D"/>
    <w:rsid w:val="00E507ED"/>
    <w:rsid w:val="00E60CF5"/>
    <w:rsid w:val="00E624CD"/>
    <w:rsid w:val="00E6288F"/>
    <w:rsid w:val="00E64562"/>
    <w:rsid w:val="00E70572"/>
    <w:rsid w:val="00E71D46"/>
    <w:rsid w:val="00E739FC"/>
    <w:rsid w:val="00E867DF"/>
    <w:rsid w:val="00E933BE"/>
    <w:rsid w:val="00EA0E17"/>
    <w:rsid w:val="00EA6ABA"/>
    <w:rsid w:val="00EA6C8C"/>
    <w:rsid w:val="00EA7080"/>
    <w:rsid w:val="00EA7E3A"/>
    <w:rsid w:val="00EB2132"/>
    <w:rsid w:val="00EB2486"/>
    <w:rsid w:val="00EB3E3A"/>
    <w:rsid w:val="00EB778D"/>
    <w:rsid w:val="00EB7D1A"/>
    <w:rsid w:val="00EC00FC"/>
    <w:rsid w:val="00EC1BE1"/>
    <w:rsid w:val="00EC41A4"/>
    <w:rsid w:val="00EC4385"/>
    <w:rsid w:val="00ED3C7D"/>
    <w:rsid w:val="00EE2C95"/>
    <w:rsid w:val="00EE4034"/>
    <w:rsid w:val="00EE77BF"/>
    <w:rsid w:val="00EF1C18"/>
    <w:rsid w:val="00EF4FEE"/>
    <w:rsid w:val="00F10299"/>
    <w:rsid w:val="00F1217F"/>
    <w:rsid w:val="00F344C4"/>
    <w:rsid w:val="00F37CD0"/>
    <w:rsid w:val="00F404CD"/>
    <w:rsid w:val="00F44C34"/>
    <w:rsid w:val="00F67D6F"/>
    <w:rsid w:val="00F70F4E"/>
    <w:rsid w:val="00F7526E"/>
    <w:rsid w:val="00F765EF"/>
    <w:rsid w:val="00F77700"/>
    <w:rsid w:val="00F85729"/>
    <w:rsid w:val="00F920F2"/>
    <w:rsid w:val="00F941E0"/>
    <w:rsid w:val="00F9515A"/>
    <w:rsid w:val="00F97BBE"/>
    <w:rsid w:val="00FA26D3"/>
    <w:rsid w:val="00FA74DF"/>
    <w:rsid w:val="00FB2A2F"/>
    <w:rsid w:val="00FB48C3"/>
    <w:rsid w:val="00FB7069"/>
    <w:rsid w:val="00FB7CEE"/>
    <w:rsid w:val="00FC210D"/>
    <w:rsid w:val="00FC627F"/>
    <w:rsid w:val="00FD0BE4"/>
    <w:rsid w:val="00FD12FB"/>
    <w:rsid w:val="00FE02C9"/>
    <w:rsid w:val="00FE6646"/>
    <w:rsid w:val="00FE7098"/>
    <w:rsid w:val="00FE7D3B"/>
    <w:rsid w:val="00FF242A"/>
    <w:rsid w:val="00FF682F"/>
    <w:rsid w:val="00FF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5571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 w:type="table" w:styleId="TableGrid">
    <w:name w:val="Table Grid"/>
    <w:basedOn w:val="TableNormal"/>
    <w:uiPriority w:val="39"/>
    <w:rsid w:val="00866C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 w:type="table" w:styleId="TableGrid">
    <w:name w:val="Table Grid"/>
    <w:basedOn w:val="TableNormal"/>
    <w:uiPriority w:val="39"/>
    <w:rsid w:val="00866C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05666">
      <w:bodyDiv w:val="1"/>
      <w:marLeft w:val="0"/>
      <w:marRight w:val="0"/>
      <w:marTop w:val="0"/>
      <w:marBottom w:val="0"/>
      <w:divBdr>
        <w:top w:val="none" w:sz="0" w:space="0" w:color="auto"/>
        <w:left w:val="none" w:sz="0" w:space="0" w:color="auto"/>
        <w:bottom w:val="none" w:sz="0" w:space="0" w:color="auto"/>
        <w:right w:val="none" w:sz="0" w:space="0" w:color="auto"/>
      </w:divBdr>
    </w:div>
    <w:div w:id="33313398">
      <w:bodyDiv w:val="1"/>
      <w:marLeft w:val="0"/>
      <w:marRight w:val="0"/>
      <w:marTop w:val="0"/>
      <w:marBottom w:val="0"/>
      <w:divBdr>
        <w:top w:val="none" w:sz="0" w:space="0" w:color="auto"/>
        <w:left w:val="none" w:sz="0" w:space="0" w:color="auto"/>
        <w:bottom w:val="none" w:sz="0" w:space="0" w:color="auto"/>
        <w:right w:val="none" w:sz="0" w:space="0" w:color="auto"/>
      </w:divBdr>
    </w:div>
    <w:div w:id="195778028">
      <w:bodyDiv w:val="1"/>
      <w:marLeft w:val="0"/>
      <w:marRight w:val="0"/>
      <w:marTop w:val="0"/>
      <w:marBottom w:val="0"/>
      <w:divBdr>
        <w:top w:val="none" w:sz="0" w:space="0" w:color="auto"/>
        <w:left w:val="none" w:sz="0" w:space="0" w:color="auto"/>
        <w:bottom w:val="none" w:sz="0" w:space="0" w:color="auto"/>
        <w:right w:val="none" w:sz="0" w:space="0" w:color="auto"/>
      </w:divBdr>
    </w:div>
    <w:div w:id="313411150">
      <w:bodyDiv w:val="1"/>
      <w:marLeft w:val="0"/>
      <w:marRight w:val="0"/>
      <w:marTop w:val="0"/>
      <w:marBottom w:val="0"/>
      <w:divBdr>
        <w:top w:val="none" w:sz="0" w:space="0" w:color="auto"/>
        <w:left w:val="none" w:sz="0" w:space="0" w:color="auto"/>
        <w:bottom w:val="none" w:sz="0" w:space="0" w:color="auto"/>
        <w:right w:val="none" w:sz="0" w:space="0" w:color="auto"/>
      </w:divBdr>
    </w:div>
    <w:div w:id="326980161">
      <w:bodyDiv w:val="1"/>
      <w:marLeft w:val="0"/>
      <w:marRight w:val="0"/>
      <w:marTop w:val="0"/>
      <w:marBottom w:val="0"/>
      <w:divBdr>
        <w:top w:val="none" w:sz="0" w:space="0" w:color="auto"/>
        <w:left w:val="none" w:sz="0" w:space="0" w:color="auto"/>
        <w:bottom w:val="none" w:sz="0" w:space="0" w:color="auto"/>
        <w:right w:val="none" w:sz="0" w:space="0" w:color="auto"/>
      </w:divBdr>
    </w:div>
    <w:div w:id="384717715">
      <w:bodyDiv w:val="1"/>
      <w:marLeft w:val="0"/>
      <w:marRight w:val="0"/>
      <w:marTop w:val="0"/>
      <w:marBottom w:val="0"/>
      <w:divBdr>
        <w:top w:val="none" w:sz="0" w:space="0" w:color="auto"/>
        <w:left w:val="none" w:sz="0" w:space="0" w:color="auto"/>
        <w:bottom w:val="none" w:sz="0" w:space="0" w:color="auto"/>
        <w:right w:val="none" w:sz="0" w:space="0" w:color="auto"/>
      </w:divBdr>
    </w:div>
    <w:div w:id="384958669">
      <w:bodyDiv w:val="1"/>
      <w:marLeft w:val="0"/>
      <w:marRight w:val="0"/>
      <w:marTop w:val="0"/>
      <w:marBottom w:val="0"/>
      <w:divBdr>
        <w:top w:val="none" w:sz="0" w:space="0" w:color="auto"/>
        <w:left w:val="none" w:sz="0" w:space="0" w:color="auto"/>
        <w:bottom w:val="none" w:sz="0" w:space="0" w:color="auto"/>
        <w:right w:val="none" w:sz="0" w:space="0" w:color="auto"/>
      </w:divBdr>
    </w:div>
    <w:div w:id="398283247">
      <w:bodyDiv w:val="1"/>
      <w:marLeft w:val="0"/>
      <w:marRight w:val="0"/>
      <w:marTop w:val="0"/>
      <w:marBottom w:val="0"/>
      <w:divBdr>
        <w:top w:val="none" w:sz="0" w:space="0" w:color="auto"/>
        <w:left w:val="none" w:sz="0" w:space="0" w:color="auto"/>
        <w:bottom w:val="none" w:sz="0" w:space="0" w:color="auto"/>
        <w:right w:val="none" w:sz="0" w:space="0" w:color="auto"/>
      </w:divBdr>
    </w:div>
    <w:div w:id="475100766">
      <w:bodyDiv w:val="1"/>
      <w:marLeft w:val="0"/>
      <w:marRight w:val="0"/>
      <w:marTop w:val="0"/>
      <w:marBottom w:val="0"/>
      <w:divBdr>
        <w:top w:val="none" w:sz="0" w:space="0" w:color="auto"/>
        <w:left w:val="none" w:sz="0" w:space="0" w:color="auto"/>
        <w:bottom w:val="none" w:sz="0" w:space="0" w:color="auto"/>
        <w:right w:val="none" w:sz="0" w:space="0" w:color="auto"/>
      </w:divBdr>
    </w:div>
    <w:div w:id="513375927">
      <w:bodyDiv w:val="1"/>
      <w:marLeft w:val="0"/>
      <w:marRight w:val="0"/>
      <w:marTop w:val="0"/>
      <w:marBottom w:val="0"/>
      <w:divBdr>
        <w:top w:val="none" w:sz="0" w:space="0" w:color="auto"/>
        <w:left w:val="none" w:sz="0" w:space="0" w:color="auto"/>
        <w:bottom w:val="none" w:sz="0" w:space="0" w:color="auto"/>
        <w:right w:val="none" w:sz="0" w:space="0" w:color="auto"/>
      </w:divBdr>
    </w:div>
    <w:div w:id="593711899">
      <w:bodyDiv w:val="1"/>
      <w:marLeft w:val="0"/>
      <w:marRight w:val="0"/>
      <w:marTop w:val="0"/>
      <w:marBottom w:val="0"/>
      <w:divBdr>
        <w:top w:val="none" w:sz="0" w:space="0" w:color="auto"/>
        <w:left w:val="none" w:sz="0" w:space="0" w:color="auto"/>
        <w:bottom w:val="none" w:sz="0" w:space="0" w:color="auto"/>
        <w:right w:val="none" w:sz="0" w:space="0" w:color="auto"/>
      </w:divBdr>
    </w:div>
    <w:div w:id="600726530">
      <w:bodyDiv w:val="1"/>
      <w:marLeft w:val="0"/>
      <w:marRight w:val="0"/>
      <w:marTop w:val="0"/>
      <w:marBottom w:val="0"/>
      <w:divBdr>
        <w:top w:val="none" w:sz="0" w:space="0" w:color="auto"/>
        <w:left w:val="none" w:sz="0" w:space="0" w:color="auto"/>
        <w:bottom w:val="none" w:sz="0" w:space="0" w:color="auto"/>
        <w:right w:val="none" w:sz="0" w:space="0" w:color="auto"/>
      </w:divBdr>
    </w:div>
    <w:div w:id="740562351">
      <w:bodyDiv w:val="1"/>
      <w:marLeft w:val="0"/>
      <w:marRight w:val="0"/>
      <w:marTop w:val="0"/>
      <w:marBottom w:val="0"/>
      <w:divBdr>
        <w:top w:val="none" w:sz="0" w:space="0" w:color="auto"/>
        <w:left w:val="none" w:sz="0" w:space="0" w:color="auto"/>
        <w:bottom w:val="none" w:sz="0" w:space="0" w:color="auto"/>
        <w:right w:val="none" w:sz="0" w:space="0" w:color="auto"/>
      </w:divBdr>
    </w:div>
    <w:div w:id="1060710354">
      <w:bodyDiv w:val="1"/>
      <w:marLeft w:val="0"/>
      <w:marRight w:val="0"/>
      <w:marTop w:val="0"/>
      <w:marBottom w:val="0"/>
      <w:divBdr>
        <w:top w:val="none" w:sz="0" w:space="0" w:color="auto"/>
        <w:left w:val="none" w:sz="0" w:space="0" w:color="auto"/>
        <w:bottom w:val="none" w:sz="0" w:space="0" w:color="auto"/>
        <w:right w:val="none" w:sz="0" w:space="0" w:color="auto"/>
      </w:divBdr>
    </w:div>
    <w:div w:id="1074860572">
      <w:bodyDiv w:val="1"/>
      <w:marLeft w:val="0"/>
      <w:marRight w:val="0"/>
      <w:marTop w:val="0"/>
      <w:marBottom w:val="0"/>
      <w:divBdr>
        <w:top w:val="none" w:sz="0" w:space="0" w:color="auto"/>
        <w:left w:val="none" w:sz="0" w:space="0" w:color="auto"/>
        <w:bottom w:val="none" w:sz="0" w:space="0" w:color="auto"/>
        <w:right w:val="none" w:sz="0" w:space="0" w:color="auto"/>
      </w:divBdr>
    </w:div>
    <w:div w:id="1179588197">
      <w:bodyDiv w:val="1"/>
      <w:marLeft w:val="0"/>
      <w:marRight w:val="0"/>
      <w:marTop w:val="0"/>
      <w:marBottom w:val="0"/>
      <w:divBdr>
        <w:top w:val="none" w:sz="0" w:space="0" w:color="auto"/>
        <w:left w:val="none" w:sz="0" w:space="0" w:color="auto"/>
        <w:bottom w:val="none" w:sz="0" w:space="0" w:color="auto"/>
        <w:right w:val="none" w:sz="0" w:space="0" w:color="auto"/>
      </w:divBdr>
    </w:div>
    <w:div w:id="1274021057">
      <w:bodyDiv w:val="1"/>
      <w:marLeft w:val="0"/>
      <w:marRight w:val="0"/>
      <w:marTop w:val="0"/>
      <w:marBottom w:val="0"/>
      <w:divBdr>
        <w:top w:val="none" w:sz="0" w:space="0" w:color="auto"/>
        <w:left w:val="none" w:sz="0" w:space="0" w:color="auto"/>
        <w:bottom w:val="none" w:sz="0" w:space="0" w:color="auto"/>
        <w:right w:val="none" w:sz="0" w:space="0" w:color="auto"/>
      </w:divBdr>
    </w:div>
    <w:div w:id="1287353383">
      <w:bodyDiv w:val="1"/>
      <w:marLeft w:val="0"/>
      <w:marRight w:val="0"/>
      <w:marTop w:val="0"/>
      <w:marBottom w:val="0"/>
      <w:divBdr>
        <w:top w:val="none" w:sz="0" w:space="0" w:color="auto"/>
        <w:left w:val="none" w:sz="0" w:space="0" w:color="auto"/>
        <w:bottom w:val="none" w:sz="0" w:space="0" w:color="auto"/>
        <w:right w:val="none" w:sz="0" w:space="0" w:color="auto"/>
      </w:divBdr>
    </w:div>
    <w:div w:id="1290626303">
      <w:bodyDiv w:val="1"/>
      <w:marLeft w:val="0"/>
      <w:marRight w:val="0"/>
      <w:marTop w:val="0"/>
      <w:marBottom w:val="0"/>
      <w:divBdr>
        <w:top w:val="none" w:sz="0" w:space="0" w:color="auto"/>
        <w:left w:val="none" w:sz="0" w:space="0" w:color="auto"/>
        <w:bottom w:val="none" w:sz="0" w:space="0" w:color="auto"/>
        <w:right w:val="none" w:sz="0" w:space="0" w:color="auto"/>
      </w:divBdr>
    </w:div>
    <w:div w:id="1315985797">
      <w:bodyDiv w:val="1"/>
      <w:marLeft w:val="0"/>
      <w:marRight w:val="0"/>
      <w:marTop w:val="0"/>
      <w:marBottom w:val="0"/>
      <w:divBdr>
        <w:top w:val="none" w:sz="0" w:space="0" w:color="auto"/>
        <w:left w:val="none" w:sz="0" w:space="0" w:color="auto"/>
        <w:bottom w:val="none" w:sz="0" w:space="0" w:color="auto"/>
        <w:right w:val="none" w:sz="0" w:space="0" w:color="auto"/>
      </w:divBdr>
    </w:div>
    <w:div w:id="1345665656">
      <w:bodyDiv w:val="1"/>
      <w:marLeft w:val="0"/>
      <w:marRight w:val="0"/>
      <w:marTop w:val="0"/>
      <w:marBottom w:val="0"/>
      <w:divBdr>
        <w:top w:val="none" w:sz="0" w:space="0" w:color="auto"/>
        <w:left w:val="none" w:sz="0" w:space="0" w:color="auto"/>
        <w:bottom w:val="none" w:sz="0" w:space="0" w:color="auto"/>
        <w:right w:val="none" w:sz="0" w:space="0" w:color="auto"/>
      </w:divBdr>
    </w:div>
    <w:div w:id="1367950939">
      <w:bodyDiv w:val="1"/>
      <w:marLeft w:val="0"/>
      <w:marRight w:val="0"/>
      <w:marTop w:val="0"/>
      <w:marBottom w:val="0"/>
      <w:divBdr>
        <w:top w:val="none" w:sz="0" w:space="0" w:color="auto"/>
        <w:left w:val="none" w:sz="0" w:space="0" w:color="auto"/>
        <w:bottom w:val="none" w:sz="0" w:space="0" w:color="auto"/>
        <w:right w:val="none" w:sz="0" w:space="0" w:color="auto"/>
      </w:divBdr>
    </w:div>
    <w:div w:id="1375815877">
      <w:bodyDiv w:val="1"/>
      <w:marLeft w:val="0"/>
      <w:marRight w:val="0"/>
      <w:marTop w:val="0"/>
      <w:marBottom w:val="0"/>
      <w:divBdr>
        <w:top w:val="none" w:sz="0" w:space="0" w:color="auto"/>
        <w:left w:val="none" w:sz="0" w:space="0" w:color="auto"/>
        <w:bottom w:val="none" w:sz="0" w:space="0" w:color="auto"/>
        <w:right w:val="none" w:sz="0" w:space="0" w:color="auto"/>
      </w:divBdr>
    </w:div>
    <w:div w:id="1376078411">
      <w:bodyDiv w:val="1"/>
      <w:marLeft w:val="0"/>
      <w:marRight w:val="0"/>
      <w:marTop w:val="0"/>
      <w:marBottom w:val="0"/>
      <w:divBdr>
        <w:top w:val="none" w:sz="0" w:space="0" w:color="auto"/>
        <w:left w:val="none" w:sz="0" w:space="0" w:color="auto"/>
        <w:bottom w:val="none" w:sz="0" w:space="0" w:color="auto"/>
        <w:right w:val="none" w:sz="0" w:space="0" w:color="auto"/>
      </w:divBdr>
    </w:div>
    <w:div w:id="1393234701">
      <w:bodyDiv w:val="1"/>
      <w:marLeft w:val="0"/>
      <w:marRight w:val="0"/>
      <w:marTop w:val="0"/>
      <w:marBottom w:val="0"/>
      <w:divBdr>
        <w:top w:val="none" w:sz="0" w:space="0" w:color="auto"/>
        <w:left w:val="none" w:sz="0" w:space="0" w:color="auto"/>
        <w:bottom w:val="none" w:sz="0" w:space="0" w:color="auto"/>
        <w:right w:val="none" w:sz="0" w:space="0" w:color="auto"/>
      </w:divBdr>
    </w:div>
    <w:div w:id="1401096700">
      <w:bodyDiv w:val="1"/>
      <w:marLeft w:val="0"/>
      <w:marRight w:val="0"/>
      <w:marTop w:val="0"/>
      <w:marBottom w:val="0"/>
      <w:divBdr>
        <w:top w:val="none" w:sz="0" w:space="0" w:color="auto"/>
        <w:left w:val="none" w:sz="0" w:space="0" w:color="auto"/>
        <w:bottom w:val="none" w:sz="0" w:space="0" w:color="auto"/>
        <w:right w:val="none" w:sz="0" w:space="0" w:color="auto"/>
      </w:divBdr>
    </w:div>
    <w:div w:id="1412779653">
      <w:bodyDiv w:val="1"/>
      <w:marLeft w:val="0"/>
      <w:marRight w:val="0"/>
      <w:marTop w:val="0"/>
      <w:marBottom w:val="0"/>
      <w:divBdr>
        <w:top w:val="none" w:sz="0" w:space="0" w:color="auto"/>
        <w:left w:val="none" w:sz="0" w:space="0" w:color="auto"/>
        <w:bottom w:val="none" w:sz="0" w:space="0" w:color="auto"/>
        <w:right w:val="none" w:sz="0" w:space="0" w:color="auto"/>
      </w:divBdr>
    </w:div>
    <w:div w:id="1428229997">
      <w:bodyDiv w:val="1"/>
      <w:marLeft w:val="0"/>
      <w:marRight w:val="0"/>
      <w:marTop w:val="0"/>
      <w:marBottom w:val="0"/>
      <w:divBdr>
        <w:top w:val="none" w:sz="0" w:space="0" w:color="auto"/>
        <w:left w:val="none" w:sz="0" w:space="0" w:color="auto"/>
        <w:bottom w:val="none" w:sz="0" w:space="0" w:color="auto"/>
        <w:right w:val="none" w:sz="0" w:space="0" w:color="auto"/>
      </w:divBdr>
    </w:div>
    <w:div w:id="1451391534">
      <w:bodyDiv w:val="1"/>
      <w:marLeft w:val="0"/>
      <w:marRight w:val="0"/>
      <w:marTop w:val="0"/>
      <w:marBottom w:val="0"/>
      <w:divBdr>
        <w:top w:val="none" w:sz="0" w:space="0" w:color="auto"/>
        <w:left w:val="none" w:sz="0" w:space="0" w:color="auto"/>
        <w:bottom w:val="none" w:sz="0" w:space="0" w:color="auto"/>
        <w:right w:val="none" w:sz="0" w:space="0" w:color="auto"/>
      </w:divBdr>
    </w:div>
    <w:div w:id="1478298332">
      <w:bodyDiv w:val="1"/>
      <w:marLeft w:val="0"/>
      <w:marRight w:val="0"/>
      <w:marTop w:val="0"/>
      <w:marBottom w:val="0"/>
      <w:divBdr>
        <w:top w:val="none" w:sz="0" w:space="0" w:color="auto"/>
        <w:left w:val="none" w:sz="0" w:space="0" w:color="auto"/>
        <w:bottom w:val="none" w:sz="0" w:space="0" w:color="auto"/>
        <w:right w:val="none" w:sz="0" w:space="0" w:color="auto"/>
      </w:divBdr>
    </w:div>
    <w:div w:id="1502623764">
      <w:bodyDiv w:val="1"/>
      <w:marLeft w:val="0"/>
      <w:marRight w:val="0"/>
      <w:marTop w:val="0"/>
      <w:marBottom w:val="0"/>
      <w:divBdr>
        <w:top w:val="none" w:sz="0" w:space="0" w:color="auto"/>
        <w:left w:val="none" w:sz="0" w:space="0" w:color="auto"/>
        <w:bottom w:val="none" w:sz="0" w:space="0" w:color="auto"/>
        <w:right w:val="none" w:sz="0" w:space="0" w:color="auto"/>
      </w:divBdr>
    </w:div>
    <w:div w:id="1514104158">
      <w:bodyDiv w:val="1"/>
      <w:marLeft w:val="0"/>
      <w:marRight w:val="0"/>
      <w:marTop w:val="0"/>
      <w:marBottom w:val="0"/>
      <w:divBdr>
        <w:top w:val="none" w:sz="0" w:space="0" w:color="auto"/>
        <w:left w:val="none" w:sz="0" w:space="0" w:color="auto"/>
        <w:bottom w:val="none" w:sz="0" w:space="0" w:color="auto"/>
        <w:right w:val="none" w:sz="0" w:space="0" w:color="auto"/>
      </w:divBdr>
      <w:divsChild>
        <w:div w:id="373773627">
          <w:marLeft w:val="0"/>
          <w:marRight w:val="0"/>
          <w:marTop w:val="0"/>
          <w:marBottom w:val="0"/>
          <w:divBdr>
            <w:top w:val="none" w:sz="0" w:space="0" w:color="auto"/>
            <w:left w:val="none" w:sz="0" w:space="0" w:color="auto"/>
            <w:bottom w:val="none" w:sz="0" w:space="0" w:color="auto"/>
            <w:right w:val="none" w:sz="0" w:space="0" w:color="auto"/>
          </w:divBdr>
        </w:div>
        <w:div w:id="1373383920">
          <w:marLeft w:val="0"/>
          <w:marRight w:val="0"/>
          <w:marTop w:val="0"/>
          <w:marBottom w:val="0"/>
          <w:divBdr>
            <w:top w:val="none" w:sz="0" w:space="0" w:color="auto"/>
            <w:left w:val="none" w:sz="0" w:space="0" w:color="auto"/>
            <w:bottom w:val="none" w:sz="0" w:space="0" w:color="auto"/>
            <w:right w:val="none" w:sz="0" w:space="0" w:color="auto"/>
          </w:divBdr>
        </w:div>
      </w:divsChild>
    </w:div>
    <w:div w:id="1550647397">
      <w:bodyDiv w:val="1"/>
      <w:marLeft w:val="0"/>
      <w:marRight w:val="0"/>
      <w:marTop w:val="0"/>
      <w:marBottom w:val="0"/>
      <w:divBdr>
        <w:top w:val="none" w:sz="0" w:space="0" w:color="auto"/>
        <w:left w:val="none" w:sz="0" w:space="0" w:color="auto"/>
        <w:bottom w:val="none" w:sz="0" w:space="0" w:color="auto"/>
        <w:right w:val="none" w:sz="0" w:space="0" w:color="auto"/>
      </w:divBdr>
    </w:div>
    <w:div w:id="1588609392">
      <w:bodyDiv w:val="1"/>
      <w:marLeft w:val="0"/>
      <w:marRight w:val="0"/>
      <w:marTop w:val="0"/>
      <w:marBottom w:val="0"/>
      <w:divBdr>
        <w:top w:val="none" w:sz="0" w:space="0" w:color="auto"/>
        <w:left w:val="none" w:sz="0" w:space="0" w:color="auto"/>
        <w:bottom w:val="none" w:sz="0" w:space="0" w:color="auto"/>
        <w:right w:val="none" w:sz="0" w:space="0" w:color="auto"/>
      </w:divBdr>
      <w:divsChild>
        <w:div w:id="358513186">
          <w:marLeft w:val="0"/>
          <w:marRight w:val="0"/>
          <w:marTop w:val="0"/>
          <w:marBottom w:val="0"/>
          <w:divBdr>
            <w:top w:val="none" w:sz="0" w:space="0" w:color="auto"/>
            <w:left w:val="none" w:sz="0" w:space="0" w:color="auto"/>
            <w:bottom w:val="none" w:sz="0" w:space="0" w:color="auto"/>
            <w:right w:val="none" w:sz="0" w:space="0" w:color="auto"/>
          </w:divBdr>
        </w:div>
        <w:div w:id="154150967">
          <w:marLeft w:val="0"/>
          <w:marRight w:val="0"/>
          <w:marTop w:val="0"/>
          <w:marBottom w:val="0"/>
          <w:divBdr>
            <w:top w:val="none" w:sz="0" w:space="0" w:color="auto"/>
            <w:left w:val="none" w:sz="0" w:space="0" w:color="auto"/>
            <w:bottom w:val="none" w:sz="0" w:space="0" w:color="auto"/>
            <w:right w:val="none" w:sz="0" w:space="0" w:color="auto"/>
          </w:divBdr>
        </w:div>
      </w:divsChild>
    </w:div>
    <w:div w:id="1623804352">
      <w:bodyDiv w:val="1"/>
      <w:marLeft w:val="0"/>
      <w:marRight w:val="0"/>
      <w:marTop w:val="0"/>
      <w:marBottom w:val="0"/>
      <w:divBdr>
        <w:top w:val="none" w:sz="0" w:space="0" w:color="auto"/>
        <w:left w:val="none" w:sz="0" w:space="0" w:color="auto"/>
        <w:bottom w:val="none" w:sz="0" w:space="0" w:color="auto"/>
        <w:right w:val="none" w:sz="0" w:space="0" w:color="auto"/>
      </w:divBdr>
    </w:div>
    <w:div w:id="1730227124">
      <w:bodyDiv w:val="1"/>
      <w:marLeft w:val="0"/>
      <w:marRight w:val="0"/>
      <w:marTop w:val="0"/>
      <w:marBottom w:val="0"/>
      <w:divBdr>
        <w:top w:val="none" w:sz="0" w:space="0" w:color="auto"/>
        <w:left w:val="none" w:sz="0" w:space="0" w:color="auto"/>
        <w:bottom w:val="none" w:sz="0" w:space="0" w:color="auto"/>
        <w:right w:val="none" w:sz="0" w:space="0" w:color="auto"/>
      </w:divBdr>
    </w:div>
    <w:div w:id="1765177819">
      <w:bodyDiv w:val="1"/>
      <w:marLeft w:val="0"/>
      <w:marRight w:val="0"/>
      <w:marTop w:val="0"/>
      <w:marBottom w:val="0"/>
      <w:divBdr>
        <w:top w:val="none" w:sz="0" w:space="0" w:color="auto"/>
        <w:left w:val="none" w:sz="0" w:space="0" w:color="auto"/>
        <w:bottom w:val="none" w:sz="0" w:space="0" w:color="auto"/>
        <w:right w:val="none" w:sz="0" w:space="0" w:color="auto"/>
      </w:divBdr>
    </w:div>
    <w:div w:id="1904874720">
      <w:bodyDiv w:val="1"/>
      <w:marLeft w:val="0"/>
      <w:marRight w:val="0"/>
      <w:marTop w:val="0"/>
      <w:marBottom w:val="0"/>
      <w:divBdr>
        <w:top w:val="none" w:sz="0" w:space="0" w:color="auto"/>
        <w:left w:val="none" w:sz="0" w:space="0" w:color="auto"/>
        <w:bottom w:val="none" w:sz="0" w:space="0" w:color="auto"/>
        <w:right w:val="none" w:sz="0" w:space="0" w:color="auto"/>
      </w:divBdr>
    </w:div>
    <w:div w:id="1908494504">
      <w:bodyDiv w:val="1"/>
      <w:marLeft w:val="0"/>
      <w:marRight w:val="0"/>
      <w:marTop w:val="0"/>
      <w:marBottom w:val="0"/>
      <w:divBdr>
        <w:top w:val="none" w:sz="0" w:space="0" w:color="auto"/>
        <w:left w:val="none" w:sz="0" w:space="0" w:color="auto"/>
        <w:bottom w:val="none" w:sz="0" w:space="0" w:color="auto"/>
        <w:right w:val="none" w:sz="0" w:space="0" w:color="auto"/>
      </w:divBdr>
    </w:div>
    <w:div w:id="1947884750">
      <w:bodyDiv w:val="1"/>
      <w:marLeft w:val="0"/>
      <w:marRight w:val="0"/>
      <w:marTop w:val="0"/>
      <w:marBottom w:val="0"/>
      <w:divBdr>
        <w:top w:val="none" w:sz="0" w:space="0" w:color="auto"/>
        <w:left w:val="none" w:sz="0" w:space="0" w:color="auto"/>
        <w:bottom w:val="none" w:sz="0" w:space="0" w:color="auto"/>
        <w:right w:val="none" w:sz="0" w:space="0" w:color="auto"/>
      </w:divBdr>
    </w:div>
    <w:div w:id="1980375143">
      <w:bodyDiv w:val="1"/>
      <w:marLeft w:val="0"/>
      <w:marRight w:val="0"/>
      <w:marTop w:val="0"/>
      <w:marBottom w:val="0"/>
      <w:divBdr>
        <w:top w:val="none" w:sz="0" w:space="0" w:color="auto"/>
        <w:left w:val="none" w:sz="0" w:space="0" w:color="auto"/>
        <w:bottom w:val="none" w:sz="0" w:space="0" w:color="auto"/>
        <w:right w:val="none" w:sz="0" w:space="0" w:color="auto"/>
      </w:divBdr>
    </w:div>
    <w:div w:id="208368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emf"/><Relationship Id="rId12" Type="http://schemas.openxmlformats.org/officeDocument/2006/relationships/image" Target="media/image3.tif"/><Relationship Id="rId13" Type="http://schemas.openxmlformats.org/officeDocument/2006/relationships/comments" Target="comments.xm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knb.ecoinformatics.org/view/doi:10.5063/F18G8J29" TargetMode="External"/><Relationship Id="rId10" Type="http://schemas.openxmlformats.org/officeDocument/2006/relationships/image" Target="media/image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820A8136-66A5-C44D-8C52-DE7A57BFF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20</Pages>
  <Words>17226</Words>
  <Characters>98190</Characters>
  <Application>Microsoft Macintosh Word</Application>
  <DocSecurity>0</DocSecurity>
  <Lines>818</Lines>
  <Paragraphs>230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Elizabeth Wolkovich</cp:lastModifiedBy>
  <cp:revision>55</cp:revision>
  <cp:lastPrinted>2019-12-01T03:58:00Z</cp:lastPrinted>
  <dcterms:created xsi:type="dcterms:W3CDTF">2019-12-01T03:59:00Z</dcterms:created>
  <dcterms:modified xsi:type="dcterms:W3CDTF">2020-02-25T01:44:00Z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ZOTERO_PREF_1">
    <vt:lpwstr>&lt;data data-version="3" zotero-version="5.0.77"&gt;&lt;session id="wXZ9Nerz"/&gt;&lt;style id="http://www.zotero.org/styles/frontiers-in-plant-science"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